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1CF3E" w14:textId="6F769E90" w:rsidR="00037C16" w:rsidRPr="005E596A" w:rsidRDefault="005E596A" w:rsidP="005E596A">
      <w:pPr>
        <w:jc w:val="both"/>
        <w:rPr>
          <w:ins w:id="0" w:author="San Felix" w:date="2025-02-15T18:31:00Z"/>
          <w:b/>
          <w:bCs/>
          <w:rPrChange w:id="1" w:author="San Felix" w:date="2025-02-15T18:32:00Z">
            <w:rPr>
              <w:ins w:id="2" w:author="San Felix" w:date="2025-02-15T18:31:00Z"/>
            </w:rPr>
          </w:rPrChange>
        </w:rPr>
      </w:pPr>
      <w:ins w:id="3" w:author="San Felix" w:date="2025-02-15T18:32:00Z">
        <w:r w:rsidRPr="005E596A">
          <w:rPr>
            <w:b/>
            <w:bCs/>
            <w:rPrChange w:id="4" w:author="San Felix" w:date="2025-02-15T18:32:00Z">
              <w:rPr/>
            </w:rPrChange>
          </w:rPr>
          <w:t xml:space="preserve">1. </w:t>
        </w:r>
      </w:ins>
      <w:del w:id="5" w:author="San Felix" w:date="2025-02-15T18:31:00Z">
        <w:r w:rsidR="00037C16" w:rsidRPr="005E596A" w:rsidDel="005E596A">
          <w:rPr>
            <w:b/>
            <w:bCs/>
            <w:rPrChange w:id="6" w:author="San Felix" w:date="2025-02-15T18:32:00Z">
              <w:rPr/>
            </w:rPrChange>
          </w:rPr>
          <w:delText xml:space="preserve">1. </w:delText>
        </w:r>
      </w:del>
      <w:r w:rsidR="00037C16" w:rsidRPr="005E596A">
        <w:rPr>
          <w:b/>
          <w:bCs/>
          <w:rPrChange w:id="7" w:author="San Felix" w:date="2025-02-15T18:32:00Z">
            <w:rPr/>
          </w:rPrChange>
        </w:rPr>
        <w:t>Introducción / Quiénes Somos</w:t>
      </w:r>
      <w:r w:rsidR="00565496" w:rsidRPr="005E596A">
        <w:rPr>
          <w:b/>
          <w:bCs/>
          <w:rPrChange w:id="8" w:author="San Felix" w:date="2025-02-15T18:32:00Z">
            <w:rPr/>
          </w:rPrChange>
        </w:rPr>
        <w:t xml:space="preserve"> (pestaña)</w:t>
      </w:r>
    </w:p>
    <w:p w14:paraId="742DAFDA" w14:textId="77777777" w:rsidR="005E596A" w:rsidRDefault="005E596A" w:rsidP="005E596A">
      <w:pPr>
        <w:jc w:val="both"/>
        <w:rPr>
          <w:ins w:id="9" w:author="San Felix" w:date="2025-02-15T18:32:00Z"/>
        </w:rPr>
      </w:pPr>
      <w:ins w:id="10" w:author="San Felix" w:date="2025-02-15T18:32:00Z">
        <w:r w:rsidRPr="000164F3">
          <w:t xml:space="preserve">Bienvenido a Consulmarcas, tu aliado estratégico en servicios legales especializados. Nuestra experiencia en propiedad intelectual, derecho societario, </w:t>
        </w:r>
        <w:r>
          <w:t>derecho laboral</w:t>
        </w:r>
        <w:r w:rsidRPr="000164F3">
          <w:t>, y más, nos posiciona como líderes en soluciones jurídicas integrales. Protege y potencia tus activos con nuestro respaldo.</w:t>
        </w:r>
      </w:ins>
    </w:p>
    <w:p w14:paraId="17C0340F" w14:textId="77777777" w:rsidR="005E596A" w:rsidRDefault="005E596A" w:rsidP="005E596A">
      <w:pPr>
        <w:rPr>
          <w:ins w:id="11" w:author="San Felix" w:date="2025-02-15T18:32:00Z"/>
        </w:rPr>
      </w:pPr>
      <w:ins w:id="12" w:author="San Felix" w:date="2025-02-15T18:32:00Z">
        <w:r w:rsidRPr="00850E0C">
          <w:rPr>
            <w:noProof/>
          </w:rPr>
          <w:drawing>
            <wp:inline distT="0" distB="0" distL="0" distR="0" wp14:anchorId="03FEA3EC" wp14:editId="5AE35180">
              <wp:extent cx="5400040" cy="2583815"/>
              <wp:effectExtent l="0" t="0" r="0" b="6985"/>
              <wp:docPr id="9675567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56777" name=""/>
                      <pic:cNvPicPr/>
                    </pic:nvPicPr>
                    <pic:blipFill>
                      <a:blip r:embed="rId5"/>
                      <a:stretch>
                        <a:fillRect/>
                      </a:stretch>
                    </pic:blipFill>
                    <pic:spPr>
                      <a:xfrm>
                        <a:off x="0" y="0"/>
                        <a:ext cx="5400040" cy="2583815"/>
                      </a:xfrm>
                      <a:prstGeom prst="rect">
                        <a:avLst/>
                      </a:prstGeom>
                    </pic:spPr>
                  </pic:pic>
                </a:graphicData>
              </a:graphic>
            </wp:inline>
          </w:drawing>
        </w:r>
      </w:ins>
    </w:p>
    <w:p w14:paraId="4399F2A6" w14:textId="77777777" w:rsidR="005E596A" w:rsidRDefault="005E596A" w:rsidP="005E596A">
      <w:pPr>
        <w:rPr>
          <w:ins w:id="13" w:author="San Felix" w:date="2025-02-15T18:33:00Z"/>
          <w:b/>
          <w:bCs/>
        </w:rPr>
      </w:pPr>
      <w:ins w:id="14" w:author="San Felix" w:date="2025-02-15T18:32:00Z">
        <w:r w:rsidRPr="00441767">
          <w:rPr>
            <w:b/>
            <w:bCs/>
          </w:rPr>
          <w:t xml:space="preserve">HOME  - NUESTROS SERVICIOS </w:t>
        </w:r>
      </w:ins>
    </w:p>
    <w:p w14:paraId="40519AD5" w14:textId="77777777" w:rsidR="005E596A" w:rsidRDefault="005E596A" w:rsidP="005E596A">
      <w:pPr>
        <w:rPr>
          <w:ins w:id="15" w:author="San Felix" w:date="2025-02-15T18:33:00Z"/>
          <w:b/>
          <w:bCs/>
        </w:rPr>
      </w:pPr>
    </w:p>
    <w:p w14:paraId="6B789A93" w14:textId="148EAD92" w:rsidR="005E596A" w:rsidRPr="00441767" w:rsidRDefault="005E596A" w:rsidP="005E596A">
      <w:pPr>
        <w:rPr>
          <w:ins w:id="16" w:author="San Felix" w:date="2025-02-15T18:32:00Z"/>
          <w:b/>
          <w:bCs/>
        </w:rPr>
      </w:pPr>
      <w:ins w:id="17" w:author="San Felix" w:date="2025-02-15T18:33:00Z">
        <w:r w:rsidRPr="00850E0C">
          <w:rPr>
            <w:noProof/>
          </w:rPr>
          <w:drawing>
            <wp:inline distT="0" distB="0" distL="0" distR="0" wp14:anchorId="40A5814C" wp14:editId="3A1A7FC2">
              <wp:extent cx="5400040" cy="2700020"/>
              <wp:effectExtent l="0" t="0" r="0" b="5080"/>
              <wp:docPr id="154609077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0779" name="Imagen 1" descr="Interfaz de usuario gráfica&#10;&#10;Descripción generada automáticamente"/>
                      <pic:cNvPicPr/>
                    </pic:nvPicPr>
                    <pic:blipFill>
                      <a:blip r:embed="rId6"/>
                      <a:stretch>
                        <a:fillRect/>
                      </a:stretch>
                    </pic:blipFill>
                    <pic:spPr>
                      <a:xfrm>
                        <a:off x="0" y="0"/>
                        <a:ext cx="5400040" cy="2700020"/>
                      </a:xfrm>
                      <a:prstGeom prst="rect">
                        <a:avLst/>
                      </a:prstGeom>
                    </pic:spPr>
                  </pic:pic>
                </a:graphicData>
              </a:graphic>
            </wp:inline>
          </w:drawing>
        </w:r>
      </w:ins>
    </w:p>
    <w:p w14:paraId="7D15B81E" w14:textId="1BC139EB" w:rsidR="005E596A" w:rsidRPr="005E596A" w:rsidDel="005E596A" w:rsidRDefault="005E596A" w:rsidP="005E596A">
      <w:pPr>
        <w:jc w:val="both"/>
        <w:rPr>
          <w:del w:id="18" w:author="San Felix" w:date="2025-02-15T18:32:00Z"/>
          <w:b/>
          <w:rPrChange w:id="19" w:author="San Felix" w:date="2025-02-15T18:31:00Z">
            <w:rPr>
              <w:del w:id="20" w:author="San Felix" w:date="2025-02-15T18:32:00Z"/>
            </w:rPr>
          </w:rPrChange>
        </w:rPr>
      </w:pPr>
    </w:p>
    <w:p w14:paraId="68B8369E" w14:textId="77777777" w:rsidR="00037C16" w:rsidRPr="00037C16" w:rsidRDefault="00037C16" w:rsidP="00037C16">
      <w:pPr>
        <w:jc w:val="both"/>
        <w:rPr>
          <w:b/>
        </w:rPr>
      </w:pPr>
      <w:r w:rsidRPr="00037C16">
        <w:rPr>
          <w:b/>
        </w:rPr>
        <w:t>Protección de tus ideas, innovación y creatividad</w:t>
      </w:r>
    </w:p>
    <w:p w14:paraId="7E144BF9" w14:textId="77777777" w:rsidR="00037C16" w:rsidRDefault="00037C16" w:rsidP="00037C16">
      <w:pPr>
        <w:jc w:val="both"/>
      </w:pPr>
      <w:r>
        <w:t>En CONSULMARCAS, somos especialistas en derecho de propiedad intelectual. Nos dedicamos a proteger los activos intangibles más valiosos de nuestros clientes, desde marcas y patentes hasta derechos de autor y secretos comerciales. Con años de experiencia y un profundo conocimiento del sector, ayudamos a empresas, emprendedores, artistas y creadores a salvaguardar su propiedad intelectual de manera eficaz y estratégica.</w:t>
      </w:r>
    </w:p>
    <w:p w14:paraId="69FF3B81" w14:textId="77777777" w:rsidR="005E596A" w:rsidRDefault="005E596A" w:rsidP="00037C16">
      <w:pPr>
        <w:jc w:val="both"/>
      </w:pPr>
    </w:p>
    <w:tbl>
      <w:tblPr>
        <w:tblStyle w:val="Tablaconcuadrcula"/>
        <w:tblW w:w="0" w:type="auto"/>
        <w:tblLook w:val="04A0" w:firstRow="1" w:lastRow="0" w:firstColumn="1" w:lastColumn="0" w:noHBand="0" w:noVBand="1"/>
      </w:tblPr>
      <w:tblGrid>
        <w:gridCol w:w="2123"/>
        <w:gridCol w:w="2123"/>
        <w:gridCol w:w="2124"/>
        <w:gridCol w:w="2124"/>
      </w:tblGrid>
      <w:tr w:rsidR="005E596A" w14:paraId="732D130D" w14:textId="77777777" w:rsidTr="00F86AC8">
        <w:trPr>
          <w:ins w:id="21" w:author="San Felix" w:date="2025-02-15T18:33:00Z"/>
        </w:trPr>
        <w:tc>
          <w:tcPr>
            <w:tcW w:w="2123" w:type="dxa"/>
          </w:tcPr>
          <w:p w14:paraId="4875A357" w14:textId="77777777" w:rsidR="005E596A" w:rsidRPr="0028049C" w:rsidRDefault="005E596A" w:rsidP="00F86AC8">
            <w:pPr>
              <w:rPr>
                <w:ins w:id="22" w:author="San Felix" w:date="2025-02-15T18:33:00Z"/>
                <w:b/>
                <w:bCs/>
              </w:rPr>
            </w:pPr>
            <w:ins w:id="23" w:author="San Felix" w:date="2025-02-15T18:33:00Z">
              <w:r w:rsidRPr="0028049C">
                <w:rPr>
                  <w:b/>
                  <w:bCs/>
                </w:rPr>
                <w:lastRenderedPageBreak/>
                <w:t>DERECHO SOCIETARIO</w:t>
              </w:r>
            </w:ins>
          </w:p>
        </w:tc>
        <w:tc>
          <w:tcPr>
            <w:tcW w:w="2123" w:type="dxa"/>
          </w:tcPr>
          <w:p w14:paraId="640815B9" w14:textId="77777777" w:rsidR="005E596A" w:rsidRPr="0028049C" w:rsidRDefault="005E596A" w:rsidP="00F86AC8">
            <w:pPr>
              <w:rPr>
                <w:ins w:id="24" w:author="San Felix" w:date="2025-02-15T18:33:00Z"/>
                <w:b/>
                <w:bCs/>
              </w:rPr>
            </w:pPr>
            <w:ins w:id="25" w:author="San Felix" w:date="2025-02-15T18:33:00Z">
              <w:r w:rsidRPr="0028049C">
                <w:rPr>
                  <w:b/>
                  <w:bCs/>
                </w:rPr>
                <w:t>PROPIEDAD INTELECTUAL</w:t>
              </w:r>
            </w:ins>
          </w:p>
        </w:tc>
        <w:tc>
          <w:tcPr>
            <w:tcW w:w="2124" w:type="dxa"/>
          </w:tcPr>
          <w:p w14:paraId="2536413C" w14:textId="77777777" w:rsidR="005E596A" w:rsidRPr="0028049C" w:rsidRDefault="005E596A" w:rsidP="00F86AC8">
            <w:pPr>
              <w:rPr>
                <w:ins w:id="26" w:author="San Felix" w:date="2025-02-15T18:33:00Z"/>
                <w:b/>
                <w:bCs/>
              </w:rPr>
            </w:pPr>
            <w:ins w:id="27" w:author="San Felix" w:date="2025-02-15T18:33:00Z">
              <w:r w:rsidRPr="0028049C">
                <w:rPr>
                  <w:b/>
                  <w:bCs/>
                </w:rPr>
                <w:t>DERECHO LABORAL</w:t>
              </w:r>
            </w:ins>
          </w:p>
        </w:tc>
        <w:tc>
          <w:tcPr>
            <w:tcW w:w="2124" w:type="dxa"/>
          </w:tcPr>
          <w:p w14:paraId="2D716B45" w14:textId="77777777" w:rsidR="005E596A" w:rsidRPr="0028049C" w:rsidRDefault="005E596A" w:rsidP="00F86AC8">
            <w:pPr>
              <w:rPr>
                <w:ins w:id="28" w:author="San Felix" w:date="2025-02-15T18:33:00Z"/>
                <w:b/>
                <w:bCs/>
              </w:rPr>
            </w:pPr>
            <w:ins w:id="29" w:author="San Felix" w:date="2025-02-15T18:33:00Z">
              <w:r w:rsidRPr="0028049C">
                <w:rPr>
                  <w:b/>
                  <w:bCs/>
                </w:rPr>
                <w:t>RESOLUCIÓN DE CONFLICTOS</w:t>
              </w:r>
            </w:ins>
          </w:p>
        </w:tc>
      </w:tr>
      <w:tr w:rsidR="005E596A" w14:paraId="2E3908DC" w14:textId="77777777" w:rsidTr="00F86AC8">
        <w:trPr>
          <w:ins w:id="30" w:author="San Felix" w:date="2025-02-15T18:33:00Z"/>
        </w:trPr>
        <w:tc>
          <w:tcPr>
            <w:tcW w:w="2123" w:type="dxa"/>
          </w:tcPr>
          <w:p w14:paraId="2340C386" w14:textId="77777777" w:rsidR="005E596A" w:rsidRDefault="005E596A" w:rsidP="00F86AC8">
            <w:pPr>
              <w:jc w:val="both"/>
              <w:rPr>
                <w:ins w:id="31" w:author="San Felix" w:date="2025-02-15T18:33:00Z"/>
              </w:rPr>
            </w:pPr>
            <w:ins w:id="32" w:author="San Felix" w:date="2025-02-15T18:33:00Z">
              <w:r w:rsidRPr="00B17A06">
                <w:t xml:space="preserve">Constitución y </w:t>
              </w:r>
              <w:r>
                <w:t xml:space="preserve">administración </w:t>
              </w:r>
              <w:r w:rsidRPr="00B17A06">
                <w:t>de empresas, fusiones, adquisiciones y más.</w:t>
              </w:r>
            </w:ins>
          </w:p>
        </w:tc>
        <w:tc>
          <w:tcPr>
            <w:tcW w:w="2123" w:type="dxa"/>
          </w:tcPr>
          <w:p w14:paraId="0699B171" w14:textId="77777777" w:rsidR="005E596A" w:rsidRDefault="005E596A" w:rsidP="00F86AC8">
            <w:pPr>
              <w:jc w:val="both"/>
              <w:rPr>
                <w:ins w:id="33" w:author="San Felix" w:date="2025-02-15T18:33:00Z"/>
              </w:rPr>
            </w:pPr>
            <w:ins w:id="34" w:author="San Felix" w:date="2025-02-15T18:33:00Z">
              <w:r w:rsidRPr="00B17A06">
                <w:t>Registro, protección y defensa de marcas, patentes</w:t>
              </w:r>
              <w:r>
                <w:t xml:space="preserve">, </w:t>
              </w:r>
              <w:r w:rsidRPr="00B17A06">
                <w:t>derechos de autor</w:t>
              </w:r>
              <w:r>
                <w:t xml:space="preserve"> y más.</w:t>
              </w:r>
            </w:ins>
          </w:p>
        </w:tc>
        <w:tc>
          <w:tcPr>
            <w:tcW w:w="2124" w:type="dxa"/>
          </w:tcPr>
          <w:p w14:paraId="5138F3A6" w14:textId="77777777" w:rsidR="005E596A" w:rsidRDefault="005E596A" w:rsidP="00F86AC8">
            <w:pPr>
              <w:jc w:val="both"/>
              <w:rPr>
                <w:ins w:id="35" w:author="San Felix" w:date="2025-02-15T18:33:00Z"/>
              </w:rPr>
            </w:pPr>
            <w:ins w:id="36" w:author="San Felix" w:date="2025-02-15T18:33:00Z">
              <w:r w:rsidRPr="00B17A06">
                <w:t>Asesoría en contratación, políticas internas y resolución de conflictos laborales</w:t>
              </w:r>
              <w:r>
                <w:t xml:space="preserve"> y más.</w:t>
              </w:r>
            </w:ins>
          </w:p>
        </w:tc>
        <w:tc>
          <w:tcPr>
            <w:tcW w:w="2124" w:type="dxa"/>
          </w:tcPr>
          <w:p w14:paraId="10E7F89B" w14:textId="77777777" w:rsidR="005E596A" w:rsidRDefault="005E596A" w:rsidP="00F86AC8">
            <w:pPr>
              <w:jc w:val="both"/>
              <w:rPr>
                <w:ins w:id="37" w:author="San Felix" w:date="2025-02-15T18:33:00Z"/>
              </w:rPr>
            </w:pPr>
            <w:ins w:id="38" w:author="San Felix" w:date="2025-02-15T18:33:00Z">
              <w:r w:rsidRPr="00B17A06">
                <w:t>Representación legal en litigios, arbitrajes</w:t>
              </w:r>
              <w:r>
                <w:t xml:space="preserve">, </w:t>
              </w:r>
              <w:r w:rsidRPr="00B17A06">
                <w:t>negociaciones</w:t>
              </w:r>
              <w:r>
                <w:t xml:space="preserve"> y más.</w:t>
              </w:r>
            </w:ins>
          </w:p>
        </w:tc>
      </w:tr>
    </w:tbl>
    <w:p w14:paraId="46978B26" w14:textId="77777777" w:rsidR="005E596A" w:rsidRDefault="005E596A" w:rsidP="00037C16">
      <w:pPr>
        <w:jc w:val="both"/>
        <w:rPr>
          <w:ins w:id="39" w:author="San Felix" w:date="2025-02-15T18:34:00Z"/>
        </w:rPr>
      </w:pPr>
    </w:p>
    <w:p w14:paraId="00686360" w14:textId="77777777" w:rsidR="005E596A" w:rsidRPr="00441767" w:rsidRDefault="005E596A" w:rsidP="005E596A">
      <w:pPr>
        <w:jc w:val="both"/>
        <w:rPr>
          <w:ins w:id="40" w:author="San Felix" w:date="2025-02-15T18:34:00Z"/>
          <w:b/>
          <w:bCs/>
        </w:rPr>
      </w:pPr>
      <w:ins w:id="41" w:author="San Felix" w:date="2025-02-15T18:34:00Z">
        <w:r w:rsidRPr="00441767">
          <w:rPr>
            <w:b/>
            <w:bCs/>
          </w:rPr>
          <w:t>HOME – NUESTRO TRABAJO</w:t>
        </w:r>
      </w:ins>
    </w:p>
    <w:p w14:paraId="3FB907F5" w14:textId="77777777" w:rsidR="005E596A" w:rsidRDefault="005E596A" w:rsidP="005E596A">
      <w:pPr>
        <w:rPr>
          <w:ins w:id="42" w:author="San Felix" w:date="2025-02-15T18:34:00Z"/>
        </w:rPr>
      </w:pPr>
      <w:ins w:id="43" w:author="San Felix" w:date="2025-02-15T18:34:00Z">
        <w:r w:rsidRPr="00441767">
          <w:rPr>
            <w:noProof/>
          </w:rPr>
          <w:drawing>
            <wp:inline distT="0" distB="0" distL="0" distR="0" wp14:anchorId="509D7068" wp14:editId="42EE2923">
              <wp:extent cx="5400040" cy="2578100"/>
              <wp:effectExtent l="0" t="0" r="0" b="0"/>
              <wp:docPr id="1034938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38412" name=""/>
                      <pic:cNvPicPr/>
                    </pic:nvPicPr>
                    <pic:blipFill>
                      <a:blip r:embed="rId7"/>
                      <a:stretch>
                        <a:fillRect/>
                      </a:stretch>
                    </pic:blipFill>
                    <pic:spPr>
                      <a:xfrm>
                        <a:off x="0" y="0"/>
                        <a:ext cx="5400040" cy="2578100"/>
                      </a:xfrm>
                      <a:prstGeom prst="rect">
                        <a:avLst/>
                      </a:prstGeom>
                    </pic:spPr>
                  </pic:pic>
                </a:graphicData>
              </a:graphic>
            </wp:inline>
          </w:drawing>
        </w:r>
      </w:ins>
    </w:p>
    <w:p w14:paraId="387310AE" w14:textId="77777777" w:rsidR="005E596A" w:rsidRPr="006A5C1A" w:rsidRDefault="005E596A" w:rsidP="005E596A">
      <w:pPr>
        <w:jc w:val="both"/>
        <w:rPr>
          <w:ins w:id="44" w:author="San Felix" w:date="2025-02-15T18:34:00Z"/>
        </w:rPr>
      </w:pPr>
      <w:ins w:id="45" w:author="San Felix" w:date="2025-02-15T18:34:00Z">
        <w:r>
          <w:t>T</w:t>
        </w:r>
        <w:r w:rsidRPr="006A5C1A">
          <w:t>ransformamos los desafíos legales en oportunidades de crecimiento para tu negocio.</w:t>
        </w:r>
      </w:ins>
    </w:p>
    <w:p w14:paraId="3153C0CC" w14:textId="77777777" w:rsidR="005E596A" w:rsidRPr="006A5C1A" w:rsidRDefault="005E596A" w:rsidP="005E596A">
      <w:pPr>
        <w:jc w:val="both"/>
        <w:rPr>
          <w:ins w:id="46" w:author="San Felix" w:date="2025-02-15T18:34:00Z"/>
        </w:rPr>
      </w:pPr>
      <w:ins w:id="47" w:author="San Felix" w:date="2025-02-15T18:34:00Z">
        <w:r w:rsidRPr="006A5C1A">
          <w:t>En ConsulMarcas, los números hablan por sí mismos:</w:t>
        </w:r>
      </w:ins>
    </w:p>
    <w:p w14:paraId="751826ED" w14:textId="77777777" w:rsidR="005E596A" w:rsidRPr="006A5C1A" w:rsidRDefault="005E596A" w:rsidP="005E596A">
      <w:pPr>
        <w:numPr>
          <w:ilvl w:val="0"/>
          <w:numId w:val="8"/>
        </w:numPr>
        <w:spacing w:line="278" w:lineRule="auto"/>
        <w:jc w:val="both"/>
        <w:rPr>
          <w:ins w:id="48" w:author="San Felix" w:date="2025-02-15T18:34:00Z"/>
        </w:rPr>
      </w:pPr>
      <w:ins w:id="49" w:author="San Felix" w:date="2025-02-15T18:34:00Z">
        <w:r w:rsidRPr="006A5C1A">
          <w:rPr>
            <w:b/>
            <w:bCs/>
          </w:rPr>
          <w:t>10,000+ marcas registradas:</w:t>
        </w:r>
        <w:r w:rsidRPr="006A5C1A">
          <w:t> Somos líderes en la gestión y protección de activos intangibles.</w:t>
        </w:r>
      </w:ins>
    </w:p>
    <w:p w14:paraId="3A9A439D" w14:textId="77777777" w:rsidR="005E596A" w:rsidRPr="006A5C1A" w:rsidRDefault="005E596A" w:rsidP="005E596A">
      <w:pPr>
        <w:numPr>
          <w:ilvl w:val="0"/>
          <w:numId w:val="8"/>
        </w:numPr>
        <w:spacing w:line="278" w:lineRule="auto"/>
        <w:jc w:val="both"/>
        <w:rPr>
          <w:ins w:id="50" w:author="San Felix" w:date="2025-02-15T18:34:00Z"/>
        </w:rPr>
      </w:pPr>
      <w:ins w:id="51" w:author="San Felix" w:date="2025-02-15T18:34:00Z">
        <w:r w:rsidRPr="006A5C1A">
          <w:rPr>
            <w:b/>
            <w:bCs/>
          </w:rPr>
          <w:t>10</w:t>
        </w:r>
        <w:r>
          <w:rPr>
            <w:b/>
            <w:bCs/>
          </w:rPr>
          <w:t>+</w:t>
        </w:r>
        <w:r w:rsidRPr="006A5C1A">
          <w:rPr>
            <w:b/>
            <w:bCs/>
          </w:rPr>
          <w:t xml:space="preserve"> años de experiencia:</w:t>
        </w:r>
        <w:r w:rsidRPr="006A5C1A">
          <w:t> Una década de trayectoria respaldando a empresas y emprendedores.</w:t>
        </w:r>
      </w:ins>
    </w:p>
    <w:p w14:paraId="4B20BF11" w14:textId="77777777" w:rsidR="005E596A" w:rsidRPr="006A5C1A" w:rsidRDefault="005E596A" w:rsidP="005E596A">
      <w:pPr>
        <w:numPr>
          <w:ilvl w:val="0"/>
          <w:numId w:val="8"/>
        </w:numPr>
        <w:spacing w:line="278" w:lineRule="auto"/>
        <w:jc w:val="both"/>
        <w:rPr>
          <w:ins w:id="52" w:author="San Felix" w:date="2025-02-15T18:34:00Z"/>
        </w:rPr>
      </w:pPr>
      <w:ins w:id="53" w:author="San Felix" w:date="2025-02-15T18:34:00Z">
        <w:r w:rsidRPr="006A5C1A">
          <w:rPr>
            <w:b/>
            <w:bCs/>
          </w:rPr>
          <w:t>10 expertos legales:</w:t>
        </w:r>
        <w:r w:rsidRPr="006A5C1A">
          <w:t> Un equipo multidisciplinario comprometido con tu éxito.</w:t>
        </w:r>
      </w:ins>
    </w:p>
    <w:p w14:paraId="424ED1A2" w14:textId="77777777" w:rsidR="005E596A" w:rsidRPr="006A5C1A" w:rsidRDefault="005E596A" w:rsidP="005E596A">
      <w:pPr>
        <w:numPr>
          <w:ilvl w:val="0"/>
          <w:numId w:val="8"/>
        </w:numPr>
        <w:spacing w:line="278" w:lineRule="auto"/>
        <w:jc w:val="both"/>
        <w:rPr>
          <w:ins w:id="54" w:author="San Felix" w:date="2025-02-15T18:34:00Z"/>
        </w:rPr>
      </w:pPr>
      <w:ins w:id="55" w:author="San Felix" w:date="2025-02-15T18:34:00Z">
        <w:r w:rsidRPr="006A5C1A">
          <w:rPr>
            <w:b/>
            <w:bCs/>
          </w:rPr>
          <w:t>97% de satisfacción:</w:t>
        </w:r>
        <w:r w:rsidRPr="006A5C1A">
          <w:t> La confianza de nuestros clientes es nuestro mayor logro.</w:t>
        </w:r>
      </w:ins>
    </w:p>
    <w:p w14:paraId="64CD0140" w14:textId="77777777" w:rsidR="005E596A" w:rsidRDefault="005E596A" w:rsidP="005E596A">
      <w:pPr>
        <w:rPr>
          <w:ins w:id="56" w:author="San Felix" w:date="2025-02-15T18:34:00Z"/>
        </w:rPr>
      </w:pPr>
    </w:p>
    <w:p w14:paraId="27B5E671" w14:textId="77777777" w:rsidR="005E596A" w:rsidRDefault="005E596A" w:rsidP="005E596A">
      <w:pPr>
        <w:rPr>
          <w:ins w:id="57" w:author="San Felix" w:date="2025-02-15T18:34:00Z"/>
        </w:rPr>
      </w:pPr>
      <w:ins w:id="58" w:author="San Felix" w:date="2025-02-15T18:34:00Z">
        <w:r w:rsidRPr="008D1879">
          <w:rPr>
            <w:noProof/>
          </w:rPr>
          <w:lastRenderedPageBreak/>
          <w:drawing>
            <wp:inline distT="0" distB="0" distL="0" distR="0" wp14:anchorId="45ACF802" wp14:editId="17B34BD5">
              <wp:extent cx="5400040" cy="2082165"/>
              <wp:effectExtent l="0" t="0" r="0" b="0"/>
              <wp:docPr id="13100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663" name=""/>
                      <pic:cNvPicPr/>
                    </pic:nvPicPr>
                    <pic:blipFill>
                      <a:blip r:embed="rId8"/>
                      <a:stretch>
                        <a:fillRect/>
                      </a:stretch>
                    </pic:blipFill>
                    <pic:spPr>
                      <a:xfrm>
                        <a:off x="0" y="0"/>
                        <a:ext cx="5400040" cy="2082165"/>
                      </a:xfrm>
                      <a:prstGeom prst="rect">
                        <a:avLst/>
                      </a:prstGeom>
                    </pic:spPr>
                  </pic:pic>
                </a:graphicData>
              </a:graphic>
            </wp:inline>
          </w:drawing>
        </w:r>
      </w:ins>
    </w:p>
    <w:p w14:paraId="08565000" w14:textId="77777777" w:rsidR="005E596A" w:rsidRPr="006A5C1A" w:rsidRDefault="005E596A" w:rsidP="005E596A">
      <w:pPr>
        <w:jc w:val="both"/>
        <w:rPr>
          <w:ins w:id="59" w:author="San Felix" w:date="2025-02-15T18:34:00Z"/>
          <w:b/>
          <w:bCs/>
        </w:rPr>
      </w:pPr>
      <w:ins w:id="60" w:author="San Felix" w:date="2025-02-15T18:34:00Z">
        <w:r>
          <w:rPr>
            <w:b/>
            <w:bCs/>
          </w:rPr>
          <w:t xml:space="preserve">HOME - </w:t>
        </w:r>
        <w:r w:rsidRPr="006A5C1A">
          <w:rPr>
            <w:b/>
            <w:bCs/>
          </w:rPr>
          <w:t>SUSCRÍBETE Y MANTENTE CONECTADO</w:t>
        </w:r>
      </w:ins>
    </w:p>
    <w:p w14:paraId="7247C665" w14:textId="77777777" w:rsidR="005E596A" w:rsidRPr="006A5C1A" w:rsidRDefault="005E596A" w:rsidP="005E596A">
      <w:pPr>
        <w:jc w:val="both"/>
        <w:rPr>
          <w:ins w:id="61" w:author="San Felix" w:date="2025-02-15T18:34:00Z"/>
        </w:rPr>
      </w:pPr>
      <w:ins w:id="62" w:author="San Felix" w:date="2025-02-15T18:34:00Z">
        <w:r w:rsidRPr="006A5C1A">
          <w:t>Únete a nuestra comunidad y aprovecha beneficios exclusivos:</w:t>
        </w:r>
      </w:ins>
    </w:p>
    <w:p w14:paraId="46930BF3" w14:textId="77777777" w:rsidR="005E596A" w:rsidRPr="006A5C1A" w:rsidRDefault="005E596A" w:rsidP="005E596A">
      <w:pPr>
        <w:numPr>
          <w:ilvl w:val="0"/>
          <w:numId w:val="9"/>
        </w:numPr>
        <w:spacing w:line="278" w:lineRule="auto"/>
        <w:jc w:val="both"/>
        <w:rPr>
          <w:ins w:id="63" w:author="San Felix" w:date="2025-02-15T18:34:00Z"/>
        </w:rPr>
      </w:pPr>
      <w:ins w:id="64" w:author="San Felix" w:date="2025-02-15T18:34:00Z">
        <w:r w:rsidRPr="006A5C1A">
          <w:rPr>
            <w:b/>
            <w:bCs/>
          </w:rPr>
          <w:t>Noticias y Promociones:</w:t>
        </w:r>
        <w:r w:rsidRPr="006A5C1A">
          <w:t> Sé el primero en enterarte de nuestros nuevos servicios y descuentos.</w:t>
        </w:r>
      </w:ins>
    </w:p>
    <w:p w14:paraId="123E3B7A" w14:textId="77777777" w:rsidR="005E596A" w:rsidRPr="006A5C1A" w:rsidRDefault="005E596A" w:rsidP="005E596A">
      <w:pPr>
        <w:numPr>
          <w:ilvl w:val="0"/>
          <w:numId w:val="9"/>
        </w:numPr>
        <w:spacing w:line="278" w:lineRule="auto"/>
        <w:jc w:val="both"/>
        <w:rPr>
          <w:ins w:id="65" w:author="San Felix" w:date="2025-02-15T18:34:00Z"/>
        </w:rPr>
      </w:pPr>
      <w:ins w:id="66" w:author="San Felix" w:date="2025-02-15T18:34:00Z">
        <w:r w:rsidRPr="006A5C1A">
          <w:rPr>
            <w:b/>
            <w:bCs/>
          </w:rPr>
          <w:t>Vigilancia de Marcas:</w:t>
        </w:r>
        <w:r w:rsidRPr="006A5C1A">
          <w:t> Solicita la protección constante de tus derechos de propiedad intelectual.</w:t>
        </w:r>
      </w:ins>
    </w:p>
    <w:p w14:paraId="787C74C2" w14:textId="77777777" w:rsidR="005E596A" w:rsidRPr="006A5C1A" w:rsidRDefault="005E596A" w:rsidP="005E596A">
      <w:pPr>
        <w:jc w:val="both"/>
        <w:rPr>
          <w:ins w:id="67" w:author="San Felix" w:date="2025-02-15T18:34:00Z"/>
        </w:rPr>
      </w:pPr>
      <w:ins w:id="68" w:author="San Felix" w:date="2025-02-15T18:34:00Z">
        <w:r w:rsidRPr="006A5C1A">
          <w:rPr>
            <w:b/>
            <w:bCs/>
          </w:rPr>
          <w:t>Formulario de Suscripción:</w:t>
        </w:r>
      </w:ins>
    </w:p>
    <w:p w14:paraId="59983494" w14:textId="77777777" w:rsidR="005E596A" w:rsidRPr="006A5C1A" w:rsidRDefault="005E596A" w:rsidP="005E596A">
      <w:pPr>
        <w:numPr>
          <w:ilvl w:val="0"/>
          <w:numId w:val="10"/>
        </w:numPr>
        <w:spacing w:line="278" w:lineRule="auto"/>
        <w:jc w:val="both"/>
        <w:rPr>
          <w:ins w:id="69" w:author="San Felix" w:date="2025-02-15T18:34:00Z"/>
        </w:rPr>
      </w:pPr>
      <w:ins w:id="70" w:author="San Felix" w:date="2025-02-15T18:34:00Z">
        <w:r w:rsidRPr="006A5C1A">
          <w:t>Nombre completo</w:t>
        </w:r>
      </w:ins>
    </w:p>
    <w:p w14:paraId="3F260694" w14:textId="77777777" w:rsidR="005E596A" w:rsidRPr="006A5C1A" w:rsidRDefault="005E596A" w:rsidP="005E596A">
      <w:pPr>
        <w:numPr>
          <w:ilvl w:val="0"/>
          <w:numId w:val="10"/>
        </w:numPr>
        <w:spacing w:line="278" w:lineRule="auto"/>
        <w:jc w:val="both"/>
        <w:rPr>
          <w:ins w:id="71" w:author="San Felix" w:date="2025-02-15T18:34:00Z"/>
        </w:rPr>
      </w:pPr>
      <w:ins w:id="72" w:author="San Felix" w:date="2025-02-15T18:34:00Z">
        <w:r w:rsidRPr="006A5C1A">
          <w:t>Correo electrónico</w:t>
        </w:r>
      </w:ins>
    </w:p>
    <w:p w14:paraId="30D73C6D" w14:textId="77777777" w:rsidR="005E596A" w:rsidRPr="006A5C1A" w:rsidRDefault="005E596A" w:rsidP="005E596A">
      <w:pPr>
        <w:numPr>
          <w:ilvl w:val="0"/>
          <w:numId w:val="10"/>
        </w:numPr>
        <w:spacing w:line="278" w:lineRule="auto"/>
        <w:jc w:val="both"/>
        <w:rPr>
          <w:ins w:id="73" w:author="San Felix" w:date="2025-02-15T18:34:00Z"/>
        </w:rPr>
      </w:pPr>
      <w:ins w:id="74" w:author="San Felix" w:date="2025-02-15T18:34:00Z">
        <w:r w:rsidRPr="006A5C1A">
          <w:t>Empresa (opcional)</w:t>
        </w:r>
      </w:ins>
    </w:p>
    <w:p w14:paraId="4C35E136" w14:textId="77777777" w:rsidR="005E596A" w:rsidRPr="006A5C1A" w:rsidRDefault="005E596A" w:rsidP="005E596A">
      <w:pPr>
        <w:numPr>
          <w:ilvl w:val="0"/>
          <w:numId w:val="10"/>
        </w:numPr>
        <w:spacing w:line="278" w:lineRule="auto"/>
        <w:jc w:val="both"/>
        <w:rPr>
          <w:ins w:id="75" w:author="San Felix" w:date="2025-02-15T18:34:00Z"/>
        </w:rPr>
      </w:pPr>
      <w:ins w:id="76" w:author="San Felix" w:date="2025-02-15T18:34:00Z">
        <w:r w:rsidRPr="006A5C1A">
          <w:t>Selecciona tus intereses:</w:t>
        </w:r>
      </w:ins>
    </w:p>
    <w:p w14:paraId="4A0DB6A0" w14:textId="77777777" w:rsidR="005E596A" w:rsidRPr="006A5C1A" w:rsidRDefault="005E596A" w:rsidP="005E596A">
      <w:pPr>
        <w:numPr>
          <w:ilvl w:val="1"/>
          <w:numId w:val="10"/>
        </w:numPr>
        <w:spacing w:line="278" w:lineRule="auto"/>
        <w:jc w:val="both"/>
        <w:rPr>
          <w:ins w:id="77" w:author="San Felix" w:date="2025-02-15T18:34:00Z"/>
        </w:rPr>
      </w:pPr>
      <w:ins w:id="78" w:author="San Felix" w:date="2025-02-15T18:34:00Z">
        <w:r w:rsidRPr="006A5C1A">
          <w:t>Servicios legales</w:t>
        </w:r>
      </w:ins>
    </w:p>
    <w:p w14:paraId="0B23E215" w14:textId="77777777" w:rsidR="005E596A" w:rsidRPr="006A5C1A" w:rsidRDefault="005E596A" w:rsidP="005E596A">
      <w:pPr>
        <w:numPr>
          <w:ilvl w:val="1"/>
          <w:numId w:val="10"/>
        </w:numPr>
        <w:spacing w:line="278" w:lineRule="auto"/>
        <w:jc w:val="both"/>
        <w:rPr>
          <w:ins w:id="79" w:author="San Felix" w:date="2025-02-15T18:34:00Z"/>
        </w:rPr>
      </w:pPr>
      <w:ins w:id="80" w:author="San Felix" w:date="2025-02-15T18:34:00Z">
        <w:r w:rsidRPr="006A5C1A">
          <w:t>Vigilancia de marcas</w:t>
        </w:r>
      </w:ins>
    </w:p>
    <w:p w14:paraId="7AA4FDD1" w14:textId="77777777" w:rsidR="005E596A" w:rsidRPr="006A5C1A" w:rsidRDefault="005E596A" w:rsidP="005E596A">
      <w:pPr>
        <w:numPr>
          <w:ilvl w:val="1"/>
          <w:numId w:val="10"/>
        </w:numPr>
        <w:spacing w:line="278" w:lineRule="auto"/>
        <w:jc w:val="both"/>
        <w:rPr>
          <w:ins w:id="81" w:author="San Felix" w:date="2025-02-15T18:34:00Z"/>
        </w:rPr>
      </w:pPr>
      <w:ins w:id="82" w:author="San Felix" w:date="2025-02-15T18:34:00Z">
        <w:r w:rsidRPr="006A5C1A">
          <w:t>Promociones y descuentos</w:t>
        </w:r>
      </w:ins>
    </w:p>
    <w:p w14:paraId="26AA31FD" w14:textId="77777777" w:rsidR="005E596A" w:rsidRDefault="005E596A" w:rsidP="005E596A">
      <w:pPr>
        <w:jc w:val="both"/>
        <w:rPr>
          <w:ins w:id="83" w:author="San Felix" w:date="2025-02-15T18:34:00Z"/>
          <w:i/>
          <w:iCs/>
        </w:rPr>
      </w:pPr>
      <w:ins w:id="84" w:author="San Felix" w:date="2025-02-15T18:34:00Z">
        <w:r w:rsidRPr="006A5C1A">
          <w:rPr>
            <w:b/>
            <w:bCs/>
          </w:rPr>
          <w:t>Botón:</w:t>
        </w:r>
        <w:r w:rsidRPr="006A5C1A">
          <w:t> </w:t>
        </w:r>
        <w:r w:rsidRPr="006A5C1A">
          <w:rPr>
            <w:i/>
            <w:iCs/>
          </w:rPr>
          <w:t>¡Regístrate Ahora!</w:t>
        </w:r>
      </w:ins>
    </w:p>
    <w:p w14:paraId="6A4C8283" w14:textId="77777777" w:rsidR="005E596A" w:rsidRDefault="005E596A" w:rsidP="005E596A">
      <w:pPr>
        <w:rPr>
          <w:ins w:id="85" w:author="San Felix" w:date="2025-02-15T18:34:00Z"/>
          <w:i/>
          <w:iCs/>
        </w:rPr>
      </w:pPr>
    </w:p>
    <w:p w14:paraId="1437BFFF" w14:textId="77777777" w:rsidR="005E596A" w:rsidRPr="006A5C1A" w:rsidRDefault="005E596A" w:rsidP="005E596A">
      <w:pPr>
        <w:rPr>
          <w:ins w:id="86" w:author="San Felix" w:date="2025-02-15T18:34:00Z"/>
          <w:b/>
          <w:bCs/>
        </w:rPr>
      </w:pPr>
      <w:ins w:id="87" w:author="San Felix" w:date="2025-02-15T18:34:00Z">
        <w:r w:rsidRPr="006A5C1A">
          <w:rPr>
            <w:b/>
            <w:bCs/>
          </w:rPr>
          <w:t>HOME – PIE DE PAGINA</w:t>
        </w:r>
      </w:ins>
    </w:p>
    <w:p w14:paraId="39CD5C66" w14:textId="77777777" w:rsidR="005E596A" w:rsidRDefault="005E596A" w:rsidP="005E596A">
      <w:pPr>
        <w:rPr>
          <w:ins w:id="88" w:author="San Felix" w:date="2025-02-15T18:34:00Z"/>
        </w:rPr>
      </w:pPr>
      <w:ins w:id="89" w:author="San Felix" w:date="2025-02-15T18:34:00Z">
        <w:r w:rsidRPr="006A5C1A">
          <w:rPr>
            <w:noProof/>
          </w:rPr>
          <w:drawing>
            <wp:inline distT="0" distB="0" distL="0" distR="0" wp14:anchorId="5470DB75" wp14:editId="089FF05F">
              <wp:extent cx="5400040" cy="1816735"/>
              <wp:effectExtent l="0" t="0" r="0" b="0"/>
              <wp:docPr id="518921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21186" name=""/>
                      <pic:cNvPicPr/>
                    </pic:nvPicPr>
                    <pic:blipFill>
                      <a:blip r:embed="rId9"/>
                      <a:stretch>
                        <a:fillRect/>
                      </a:stretch>
                    </pic:blipFill>
                    <pic:spPr>
                      <a:xfrm>
                        <a:off x="0" y="0"/>
                        <a:ext cx="5400040" cy="1816735"/>
                      </a:xfrm>
                      <a:prstGeom prst="rect">
                        <a:avLst/>
                      </a:prstGeom>
                    </pic:spPr>
                  </pic:pic>
                </a:graphicData>
              </a:graphic>
            </wp:inline>
          </w:drawing>
        </w:r>
      </w:ins>
    </w:p>
    <w:p w14:paraId="165E88D4" w14:textId="77777777" w:rsidR="005E596A" w:rsidRPr="00850E0C" w:rsidRDefault="005E596A" w:rsidP="005E596A">
      <w:pPr>
        <w:rPr>
          <w:ins w:id="90" w:author="San Felix" w:date="2025-02-15T18:34:00Z"/>
        </w:rPr>
      </w:pPr>
    </w:p>
    <w:tbl>
      <w:tblPr>
        <w:tblStyle w:val="Tablaconcuadrcula"/>
        <w:tblW w:w="9737" w:type="dxa"/>
        <w:tblLook w:val="04A0" w:firstRow="1" w:lastRow="0" w:firstColumn="1" w:lastColumn="0" w:noHBand="0" w:noVBand="1"/>
      </w:tblPr>
      <w:tblGrid>
        <w:gridCol w:w="2339"/>
        <w:gridCol w:w="1369"/>
        <w:gridCol w:w="1571"/>
        <w:gridCol w:w="4458"/>
      </w:tblGrid>
      <w:tr w:rsidR="005E596A" w14:paraId="60213F96" w14:textId="77777777" w:rsidTr="00F86AC8">
        <w:trPr>
          <w:trHeight w:val="302"/>
          <w:ins w:id="91" w:author="San Felix" w:date="2025-02-15T18:34:00Z"/>
        </w:trPr>
        <w:tc>
          <w:tcPr>
            <w:tcW w:w="2389" w:type="dxa"/>
          </w:tcPr>
          <w:p w14:paraId="43B3E357" w14:textId="77777777" w:rsidR="005E596A" w:rsidRPr="00154201" w:rsidRDefault="005E596A" w:rsidP="00F86AC8">
            <w:pPr>
              <w:jc w:val="center"/>
              <w:rPr>
                <w:ins w:id="92" w:author="San Felix" w:date="2025-02-15T18:34:00Z"/>
                <w:b/>
                <w:bCs/>
              </w:rPr>
            </w:pPr>
            <w:ins w:id="93" w:author="San Felix" w:date="2025-02-15T18:34:00Z">
              <w:r w:rsidRPr="00154201">
                <w:rPr>
                  <w:b/>
                  <w:bCs/>
                </w:rPr>
                <w:t>Sobre nosotros</w:t>
              </w:r>
            </w:ins>
          </w:p>
        </w:tc>
        <w:tc>
          <w:tcPr>
            <w:tcW w:w="1369" w:type="dxa"/>
          </w:tcPr>
          <w:p w14:paraId="67254E87" w14:textId="77777777" w:rsidR="005E596A" w:rsidRPr="00154201" w:rsidRDefault="005E596A" w:rsidP="00F86AC8">
            <w:pPr>
              <w:jc w:val="center"/>
              <w:rPr>
                <w:ins w:id="94" w:author="San Felix" w:date="2025-02-15T18:34:00Z"/>
                <w:b/>
                <w:bCs/>
              </w:rPr>
            </w:pPr>
            <w:ins w:id="95" w:author="San Felix" w:date="2025-02-15T18:34:00Z">
              <w:r w:rsidRPr="00154201">
                <w:rPr>
                  <w:b/>
                  <w:bCs/>
                </w:rPr>
                <w:t>Servicios</w:t>
              </w:r>
            </w:ins>
          </w:p>
        </w:tc>
        <w:tc>
          <w:tcPr>
            <w:tcW w:w="1369" w:type="dxa"/>
          </w:tcPr>
          <w:p w14:paraId="1D428DA7" w14:textId="77777777" w:rsidR="005E596A" w:rsidRPr="00154201" w:rsidRDefault="005E596A" w:rsidP="00F86AC8">
            <w:pPr>
              <w:jc w:val="center"/>
              <w:rPr>
                <w:ins w:id="96" w:author="San Felix" w:date="2025-02-15T18:34:00Z"/>
                <w:b/>
                <w:bCs/>
              </w:rPr>
            </w:pPr>
            <w:ins w:id="97" w:author="San Felix" w:date="2025-02-15T18:34:00Z">
              <w:r w:rsidRPr="00154201">
                <w:rPr>
                  <w:b/>
                  <w:bCs/>
                </w:rPr>
                <w:t>Publicaciones</w:t>
              </w:r>
            </w:ins>
          </w:p>
        </w:tc>
        <w:tc>
          <w:tcPr>
            <w:tcW w:w="4610" w:type="dxa"/>
          </w:tcPr>
          <w:p w14:paraId="1D40F5C5" w14:textId="77777777" w:rsidR="005E596A" w:rsidRPr="00154201" w:rsidRDefault="005E596A" w:rsidP="00F86AC8">
            <w:pPr>
              <w:jc w:val="center"/>
              <w:rPr>
                <w:ins w:id="98" w:author="San Felix" w:date="2025-02-15T18:34:00Z"/>
                <w:b/>
                <w:bCs/>
              </w:rPr>
            </w:pPr>
            <w:ins w:id="99" w:author="San Felix" w:date="2025-02-15T18:34:00Z">
              <w:r w:rsidRPr="00154201">
                <w:rPr>
                  <w:b/>
                  <w:bCs/>
                </w:rPr>
                <w:t>Contactos</w:t>
              </w:r>
            </w:ins>
          </w:p>
        </w:tc>
      </w:tr>
      <w:tr w:rsidR="005E596A" w14:paraId="6C2EBF86" w14:textId="77777777" w:rsidTr="00F86AC8">
        <w:trPr>
          <w:trHeight w:val="1529"/>
          <w:ins w:id="100" w:author="San Felix" w:date="2025-02-15T18:34:00Z"/>
        </w:trPr>
        <w:tc>
          <w:tcPr>
            <w:tcW w:w="2389" w:type="dxa"/>
          </w:tcPr>
          <w:p w14:paraId="76914018" w14:textId="77777777" w:rsidR="005E596A" w:rsidRDefault="005E596A" w:rsidP="00F86AC8">
            <w:pPr>
              <w:jc w:val="both"/>
              <w:rPr>
                <w:ins w:id="101" w:author="San Felix" w:date="2025-02-15T18:34:00Z"/>
              </w:rPr>
            </w:pPr>
            <w:ins w:id="102" w:author="San Felix" w:date="2025-02-15T18:34:00Z">
              <w:r>
                <w:t>Somos una firma especializada en distintas áreas del derecho, principalmente relacionado a todos los ejes de las empresas. Somos más que abogados, somos aliados estratégicos para el desarrollo de tu empresa.</w:t>
              </w:r>
            </w:ins>
          </w:p>
        </w:tc>
        <w:tc>
          <w:tcPr>
            <w:tcW w:w="1369" w:type="dxa"/>
          </w:tcPr>
          <w:p w14:paraId="3D54DA6C" w14:textId="77777777" w:rsidR="005E596A" w:rsidRDefault="005E596A" w:rsidP="00F86AC8">
            <w:pPr>
              <w:jc w:val="both"/>
              <w:rPr>
                <w:ins w:id="103" w:author="San Felix" w:date="2025-02-15T18:34:00Z"/>
              </w:rPr>
            </w:pPr>
            <w:ins w:id="104" w:author="San Felix" w:date="2025-02-15T18:34:00Z">
              <w:r>
                <w:t>Derecho Corporativo</w:t>
              </w:r>
            </w:ins>
          </w:p>
          <w:p w14:paraId="7B4C24E4" w14:textId="77777777" w:rsidR="005E596A" w:rsidRDefault="005E596A" w:rsidP="00F86AC8">
            <w:pPr>
              <w:jc w:val="both"/>
              <w:rPr>
                <w:ins w:id="105" w:author="San Felix" w:date="2025-02-15T18:34:00Z"/>
              </w:rPr>
            </w:pPr>
            <w:ins w:id="106" w:author="San Felix" w:date="2025-02-15T18:34:00Z">
              <w:r>
                <w:t>Propiedad Intelectual</w:t>
              </w:r>
            </w:ins>
          </w:p>
          <w:p w14:paraId="33303FDB" w14:textId="77777777" w:rsidR="005E596A" w:rsidRDefault="005E596A" w:rsidP="00F86AC8">
            <w:pPr>
              <w:jc w:val="both"/>
              <w:rPr>
                <w:ins w:id="107" w:author="San Felix" w:date="2025-02-15T18:34:00Z"/>
              </w:rPr>
            </w:pPr>
            <w:ins w:id="108" w:author="San Felix" w:date="2025-02-15T18:34:00Z">
              <w:r>
                <w:t>Derecho Laboral</w:t>
              </w:r>
            </w:ins>
          </w:p>
          <w:p w14:paraId="5D0E864E" w14:textId="77777777" w:rsidR="005E596A" w:rsidRDefault="005E596A" w:rsidP="00F86AC8">
            <w:pPr>
              <w:jc w:val="both"/>
              <w:rPr>
                <w:ins w:id="109" w:author="San Felix" w:date="2025-02-15T18:34:00Z"/>
              </w:rPr>
            </w:pPr>
            <w:ins w:id="110" w:author="San Felix" w:date="2025-02-15T18:34:00Z">
              <w:r>
                <w:t>Comercio Exterior</w:t>
              </w:r>
            </w:ins>
          </w:p>
        </w:tc>
        <w:tc>
          <w:tcPr>
            <w:tcW w:w="1369" w:type="dxa"/>
          </w:tcPr>
          <w:p w14:paraId="11433EB2" w14:textId="77777777" w:rsidR="005E596A" w:rsidRDefault="005E596A" w:rsidP="00F86AC8">
            <w:pPr>
              <w:jc w:val="both"/>
              <w:rPr>
                <w:ins w:id="111" w:author="San Felix" w:date="2025-02-15T18:34:00Z"/>
              </w:rPr>
            </w:pPr>
          </w:p>
        </w:tc>
        <w:tc>
          <w:tcPr>
            <w:tcW w:w="4610" w:type="dxa"/>
          </w:tcPr>
          <w:p w14:paraId="5BC8FCC4" w14:textId="77777777" w:rsidR="005E596A" w:rsidRDefault="005E596A" w:rsidP="00F86AC8">
            <w:pPr>
              <w:jc w:val="both"/>
              <w:rPr>
                <w:ins w:id="112" w:author="San Felix" w:date="2025-02-15T18:34:00Z"/>
                <w:sz w:val="22"/>
                <w:szCs w:val="22"/>
              </w:rPr>
            </w:pPr>
            <w:ins w:id="113" w:author="San Felix" w:date="2025-02-15T18:34:00Z">
              <w:r w:rsidRPr="00844927">
                <w:rPr>
                  <w:sz w:val="22"/>
                  <w:szCs w:val="22"/>
                </w:rPr>
                <w:t>Dirección: Víctor Manuel Rendón #600 y Escobedo, Edificio Bolívar,</w:t>
              </w:r>
              <w:r>
                <w:rPr>
                  <w:sz w:val="22"/>
                  <w:szCs w:val="22"/>
                </w:rPr>
                <w:t xml:space="preserve"> </w:t>
              </w:r>
              <w:r w:rsidRPr="00844927">
                <w:rPr>
                  <w:sz w:val="22"/>
                  <w:szCs w:val="22"/>
                </w:rPr>
                <w:t>piso</w:t>
              </w:r>
              <w:r>
                <w:rPr>
                  <w:sz w:val="22"/>
                  <w:szCs w:val="22"/>
                </w:rPr>
                <w:t xml:space="preserve"> </w:t>
              </w:r>
              <w:r w:rsidRPr="00844927">
                <w:rPr>
                  <w:sz w:val="22"/>
                  <w:szCs w:val="22"/>
                </w:rPr>
                <w:t xml:space="preserve">4to oficina 1. Correo: </w:t>
              </w:r>
              <w:r>
                <w:fldChar w:fldCharType="begin"/>
              </w:r>
              <w:r>
                <w:instrText>HYPERLINK "mailto:legal@consulmarcas.com"</w:instrText>
              </w:r>
              <w:r>
                <w:fldChar w:fldCharType="separate"/>
              </w:r>
              <w:r w:rsidRPr="00DC79D2">
                <w:rPr>
                  <w:rStyle w:val="Hipervnculo"/>
                  <w:sz w:val="22"/>
                  <w:szCs w:val="22"/>
                </w:rPr>
                <w:t>legal@consulmarcas.com</w:t>
              </w:r>
              <w:r>
                <w:rPr>
                  <w:rStyle w:val="Hipervnculo"/>
                  <w:sz w:val="22"/>
                  <w:szCs w:val="22"/>
                </w:rPr>
                <w:fldChar w:fldCharType="end"/>
              </w:r>
            </w:ins>
          </w:p>
          <w:p w14:paraId="4895DDB1" w14:textId="77777777" w:rsidR="005E596A" w:rsidRDefault="005E596A" w:rsidP="00F86AC8">
            <w:pPr>
              <w:jc w:val="both"/>
              <w:rPr>
                <w:ins w:id="114" w:author="San Felix" w:date="2025-02-15T18:34:00Z"/>
                <w:sz w:val="22"/>
                <w:szCs w:val="22"/>
              </w:rPr>
            </w:pPr>
            <w:ins w:id="115" w:author="San Felix" w:date="2025-02-15T18:34:00Z">
              <w:r>
                <w:rPr>
                  <w:sz w:val="22"/>
                  <w:szCs w:val="22"/>
                </w:rPr>
                <w:t>Teléfono: 0960690007</w:t>
              </w:r>
            </w:ins>
          </w:p>
          <w:p w14:paraId="3866BE1F" w14:textId="77777777" w:rsidR="005E596A" w:rsidRDefault="005E596A" w:rsidP="00F86AC8">
            <w:pPr>
              <w:jc w:val="both"/>
              <w:rPr>
                <w:ins w:id="116" w:author="San Felix" w:date="2025-02-15T18:34:00Z"/>
                <w:sz w:val="22"/>
                <w:szCs w:val="22"/>
              </w:rPr>
            </w:pPr>
          </w:p>
          <w:p w14:paraId="5898778A" w14:textId="77777777" w:rsidR="005E596A" w:rsidRDefault="005E596A" w:rsidP="00F86AC8">
            <w:pPr>
              <w:jc w:val="both"/>
              <w:rPr>
                <w:ins w:id="117" w:author="San Felix" w:date="2025-02-15T18:34:00Z"/>
              </w:rPr>
            </w:pPr>
            <w:ins w:id="118" w:author="San Felix" w:date="2025-02-15T18:34:00Z">
              <w:r>
                <w:rPr>
                  <w:sz w:val="22"/>
                  <w:szCs w:val="22"/>
                </w:rPr>
                <w:t>Redes Sociales</w:t>
              </w:r>
            </w:ins>
          </w:p>
        </w:tc>
      </w:tr>
    </w:tbl>
    <w:p w14:paraId="58766214" w14:textId="77777777" w:rsidR="005E596A" w:rsidRDefault="005E596A" w:rsidP="005E596A">
      <w:pPr>
        <w:rPr>
          <w:ins w:id="119" w:author="San Felix" w:date="2025-02-15T18:35:00Z"/>
        </w:rPr>
      </w:pPr>
    </w:p>
    <w:p w14:paraId="17C66780" w14:textId="60C61865" w:rsidR="005E596A" w:rsidDel="00E70408" w:rsidRDefault="005E596A" w:rsidP="00037C16">
      <w:pPr>
        <w:jc w:val="both"/>
        <w:rPr>
          <w:del w:id="120" w:author="San Felix" w:date="2025-02-15T18:35:00Z"/>
        </w:rPr>
      </w:pPr>
    </w:p>
    <w:p w14:paraId="6BB383F8" w14:textId="64AE5916" w:rsidR="00037C16" w:rsidDel="00E70408" w:rsidRDefault="00037C16" w:rsidP="00037C16">
      <w:pPr>
        <w:jc w:val="both"/>
        <w:rPr>
          <w:del w:id="121" w:author="San Felix" w:date="2025-02-15T18:35:00Z"/>
        </w:rPr>
      </w:pPr>
    </w:p>
    <w:p w14:paraId="60DAAC51" w14:textId="0F308439" w:rsidR="00037C16" w:rsidRPr="00037C16" w:rsidRDefault="00037C16" w:rsidP="00037C16">
      <w:pPr>
        <w:jc w:val="both"/>
        <w:rPr>
          <w:b/>
        </w:rPr>
      </w:pPr>
      <w:r w:rsidRPr="00037C16">
        <w:rPr>
          <w:b/>
        </w:rPr>
        <w:t>2. Servicios</w:t>
      </w:r>
      <w:r w:rsidR="00565496">
        <w:rPr>
          <w:b/>
        </w:rPr>
        <w:t xml:space="preserve"> (pestaña)</w:t>
      </w:r>
    </w:p>
    <w:p w14:paraId="40117691" w14:textId="77777777" w:rsidR="00037C16" w:rsidRPr="00037C16" w:rsidRDefault="00037C16" w:rsidP="00037C16">
      <w:pPr>
        <w:jc w:val="both"/>
        <w:rPr>
          <w:b/>
        </w:rPr>
      </w:pPr>
      <w:r w:rsidRPr="00037C16">
        <w:rPr>
          <w:b/>
        </w:rPr>
        <w:t>Nuestros Servicios</w:t>
      </w:r>
    </w:p>
    <w:p w14:paraId="78FE7C07" w14:textId="77777777" w:rsidR="00037C16" w:rsidRDefault="00037C16" w:rsidP="00037C16">
      <w:pPr>
        <w:jc w:val="both"/>
      </w:pPr>
      <w:r>
        <w:t>Ofrecemos una gama completa de servicios en propiedad intelectual para satisfacer las necesidades de nuestros clientes:</w:t>
      </w:r>
    </w:p>
    <w:p w14:paraId="1FC67570" w14:textId="77777777" w:rsidR="00A86FE9" w:rsidRPr="00BB6C03" w:rsidRDefault="00A86FE9" w:rsidP="00A86FE9">
      <w:pPr>
        <w:rPr>
          <w:ins w:id="122" w:author="San Felix" w:date="2025-02-15T18:46:00Z"/>
          <w:b/>
          <w:bCs/>
        </w:rPr>
      </w:pPr>
    </w:p>
    <w:p w14:paraId="1B9417D7" w14:textId="77777777" w:rsidR="00A86FE9" w:rsidRDefault="00A86FE9" w:rsidP="00A86FE9">
      <w:pPr>
        <w:rPr>
          <w:ins w:id="123" w:author="San Felix" w:date="2025-02-15T18:46:00Z"/>
        </w:rPr>
      </w:pPr>
      <w:ins w:id="124" w:author="San Felix" w:date="2025-02-15T18:46:00Z">
        <w:r w:rsidRPr="00BB6C03">
          <w:rPr>
            <w:noProof/>
          </w:rPr>
          <w:drawing>
            <wp:inline distT="0" distB="0" distL="0" distR="0" wp14:anchorId="42A61856" wp14:editId="7900608C">
              <wp:extent cx="5400040" cy="1469390"/>
              <wp:effectExtent l="0" t="0" r="0" b="0"/>
              <wp:docPr id="1065339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39314" name=""/>
                      <pic:cNvPicPr/>
                    </pic:nvPicPr>
                    <pic:blipFill>
                      <a:blip r:embed="rId10"/>
                      <a:stretch>
                        <a:fillRect/>
                      </a:stretch>
                    </pic:blipFill>
                    <pic:spPr>
                      <a:xfrm>
                        <a:off x="0" y="0"/>
                        <a:ext cx="5400040" cy="1469390"/>
                      </a:xfrm>
                      <a:prstGeom prst="rect">
                        <a:avLst/>
                      </a:prstGeom>
                    </pic:spPr>
                  </pic:pic>
                </a:graphicData>
              </a:graphic>
            </wp:inline>
          </w:drawing>
        </w:r>
      </w:ins>
    </w:p>
    <w:p w14:paraId="1B6357E4" w14:textId="77777777" w:rsidR="00A86FE9" w:rsidRDefault="00A86FE9" w:rsidP="00A86FE9">
      <w:pPr>
        <w:rPr>
          <w:ins w:id="125" w:author="San Felix" w:date="2025-02-15T18:46:00Z"/>
          <w:i/>
          <w:iCs/>
        </w:rPr>
      </w:pPr>
      <w:ins w:id="126" w:author="San Felix" w:date="2025-02-15T18:46:00Z">
        <w:r>
          <w:t xml:space="preserve">Modificar último cuadro: </w:t>
        </w:r>
        <w:r w:rsidRPr="00BB6C03">
          <w:rPr>
            <w:i/>
            <w:iCs/>
          </w:rPr>
          <w:t>“Litigios Y Resolución de Conflictos”</w:t>
        </w:r>
      </w:ins>
    </w:p>
    <w:p w14:paraId="4D2F95ED" w14:textId="77777777" w:rsidR="00A86FE9" w:rsidRDefault="00A86FE9" w:rsidP="00A86FE9">
      <w:pPr>
        <w:rPr>
          <w:ins w:id="127" w:author="San Felix" w:date="2025-02-15T18:46:00Z"/>
          <w:i/>
          <w:iCs/>
        </w:rPr>
      </w:pPr>
      <w:ins w:id="128" w:author="San Felix" w:date="2025-02-15T18:46:00Z">
        <w:r>
          <w:rPr>
            <w:i/>
            <w:iCs/>
            <w:noProof/>
          </w:rPr>
          <mc:AlternateContent>
            <mc:Choice Requires="wps">
              <w:drawing>
                <wp:anchor distT="0" distB="0" distL="114300" distR="114300" simplePos="0" relativeHeight="251661312" behindDoc="0" locked="0" layoutInCell="1" allowOverlap="1" wp14:anchorId="1E84DBBD" wp14:editId="69EEA551">
                  <wp:simplePos x="0" y="0"/>
                  <wp:positionH relativeFrom="column">
                    <wp:posOffset>255684</wp:posOffset>
                  </wp:positionH>
                  <wp:positionV relativeFrom="paragraph">
                    <wp:posOffset>1652574</wp:posOffset>
                  </wp:positionV>
                  <wp:extent cx="1025718" cy="0"/>
                  <wp:effectExtent l="0" t="19050" r="22225" b="19050"/>
                  <wp:wrapNone/>
                  <wp:docPr id="48584805" name="Conector recto 1"/>
                  <wp:cNvGraphicFramePr/>
                  <a:graphic xmlns:a="http://schemas.openxmlformats.org/drawingml/2006/main">
                    <a:graphicData uri="http://schemas.microsoft.com/office/word/2010/wordprocessingShape">
                      <wps:wsp>
                        <wps:cNvCnPr/>
                        <wps:spPr>
                          <a:xfrm>
                            <a:off x="0" y="0"/>
                            <a:ext cx="1025718" cy="0"/>
                          </a:xfrm>
                          <a:prstGeom prst="line">
                            <a:avLst/>
                          </a:prstGeom>
                          <a:ln w="28575">
                            <a:solidFill>
                              <a:srgbClr val="FF0000"/>
                            </a:solidFill>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5E4B8BCA" id="Conector recto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0.15pt,130.1pt" to="100.9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" strokecolor="red" strokeweight="2.25pt">
                  <v:stroke joinstyle="miter"/>
                </v:line>
              </w:pict>
            </mc:Fallback>
          </mc:AlternateContent>
        </w:r>
        <w:r w:rsidRPr="00D55FE0">
          <w:rPr>
            <w:i/>
            <w:iCs/>
            <w:noProof/>
          </w:rPr>
          <w:drawing>
            <wp:inline distT="0" distB="0" distL="0" distR="0" wp14:anchorId="03491575" wp14:editId="25C8D4BD">
              <wp:extent cx="5400040" cy="2374900"/>
              <wp:effectExtent l="0" t="0" r="0" b="6350"/>
              <wp:docPr id="274141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41018" name=""/>
                      <pic:cNvPicPr/>
                    </pic:nvPicPr>
                    <pic:blipFill>
                      <a:blip r:embed="rId11"/>
                      <a:stretch>
                        <a:fillRect/>
                      </a:stretch>
                    </pic:blipFill>
                    <pic:spPr>
                      <a:xfrm>
                        <a:off x="0" y="0"/>
                        <a:ext cx="5400040" cy="2374900"/>
                      </a:xfrm>
                      <a:prstGeom prst="rect">
                        <a:avLst/>
                      </a:prstGeom>
                    </pic:spPr>
                  </pic:pic>
                </a:graphicData>
              </a:graphic>
            </wp:inline>
          </w:drawing>
        </w:r>
      </w:ins>
    </w:p>
    <w:p w14:paraId="3597859B" w14:textId="77777777" w:rsidR="00A86FE9" w:rsidRDefault="00A86FE9" w:rsidP="00A86FE9">
      <w:pPr>
        <w:jc w:val="both"/>
        <w:rPr>
          <w:ins w:id="129" w:author="San Felix" w:date="2025-02-15T18:46:00Z"/>
        </w:rPr>
      </w:pPr>
      <w:ins w:id="130" w:author="San Felix" w:date="2025-02-15T18:46:00Z">
        <w:r>
          <w:lastRenderedPageBreak/>
          <w:t xml:space="preserve">Modificar Oposiciones y Tutelas administrativas, añadir: </w:t>
        </w:r>
        <w:r w:rsidRPr="00D55FE0">
          <w:rPr>
            <w:i/>
            <w:iCs/>
          </w:rPr>
          <w:t xml:space="preserve">“(…) en contra </w:t>
        </w:r>
        <w:r w:rsidRPr="00D55FE0">
          <w:rPr>
            <w:b/>
            <w:bCs/>
            <w:i/>
            <w:iCs/>
            <w:u w:val="single"/>
          </w:rPr>
          <w:t>de</w:t>
        </w:r>
        <w:r w:rsidRPr="00D55FE0">
          <w:rPr>
            <w:i/>
            <w:iCs/>
          </w:rPr>
          <w:t xml:space="preserve"> personas (…)</w:t>
        </w:r>
        <w:r>
          <w:t>”</w:t>
        </w:r>
      </w:ins>
    </w:p>
    <w:p w14:paraId="10ED635A" w14:textId="77777777" w:rsidR="00A86FE9" w:rsidRDefault="00A86FE9" w:rsidP="00A86FE9">
      <w:pPr>
        <w:jc w:val="both"/>
        <w:rPr>
          <w:ins w:id="131" w:author="San Felix" w:date="2025-02-15T18:46:00Z"/>
          <w:i/>
          <w:iCs/>
        </w:rPr>
      </w:pPr>
      <w:ins w:id="132" w:author="San Felix" w:date="2025-02-15T18:46:00Z">
        <w:r>
          <w:t xml:space="preserve">Modificar Consultoría y Estrategia, añadir: </w:t>
        </w:r>
        <w:r w:rsidRPr="00D55FE0">
          <w:rPr>
            <w:i/>
            <w:iCs/>
          </w:rPr>
          <w:t xml:space="preserve">(…) propiedad intelectual, </w:t>
        </w:r>
        <w:r w:rsidRPr="00D55FE0">
          <w:rPr>
            <w:b/>
            <w:bCs/>
            <w:i/>
            <w:iCs/>
            <w:u w:val="single"/>
          </w:rPr>
          <w:t>así como también en el área de derecho societario, lo que abarcaría consultas y elaboración de estrategias legales personalizadas para cada necesidad de tu empresa, inclusive cuando se trata de conflictos entre socios o accionistas.</w:t>
        </w:r>
        <w:r w:rsidRPr="00D55FE0">
          <w:rPr>
            <w:i/>
            <w:iCs/>
          </w:rPr>
          <w:t>”</w:t>
        </w:r>
      </w:ins>
    </w:p>
    <w:p w14:paraId="353CFA57" w14:textId="2789B7F0" w:rsidR="00A86FE9" w:rsidRPr="007C50DF" w:rsidRDefault="00A86FE9" w:rsidP="00A86FE9">
      <w:pPr>
        <w:jc w:val="both"/>
        <w:rPr>
          <w:ins w:id="133" w:author="San Felix" w:date="2025-02-15T18:49:00Z"/>
          <w:b/>
          <w:bCs/>
        </w:rPr>
      </w:pPr>
      <w:ins w:id="134" w:author="San Felix" w:date="2025-02-15T18:49:00Z">
        <w:r>
          <w:rPr>
            <w:b/>
            <w:bCs/>
          </w:rPr>
          <w:t xml:space="preserve">SERVICIOS - </w:t>
        </w:r>
        <w:r w:rsidRPr="007C50DF">
          <w:rPr>
            <w:b/>
            <w:bCs/>
          </w:rPr>
          <w:t>POR QUÉ ELEGIRNOS?</w:t>
        </w:r>
      </w:ins>
    </w:p>
    <w:p w14:paraId="7F5CBD75" w14:textId="77777777" w:rsidR="00A86FE9" w:rsidRDefault="00A86FE9" w:rsidP="00A86FE9">
      <w:pPr>
        <w:jc w:val="both"/>
        <w:rPr>
          <w:ins w:id="135" w:author="San Felix" w:date="2025-02-15T18:49:00Z"/>
        </w:rPr>
      </w:pPr>
      <w:ins w:id="136" w:author="San Felix" w:date="2025-02-15T18:49:00Z">
        <w:r w:rsidRPr="007C50DF">
          <w:rPr>
            <w:noProof/>
          </w:rPr>
          <w:drawing>
            <wp:inline distT="0" distB="0" distL="0" distR="0" wp14:anchorId="4E68060C" wp14:editId="07BCEC54">
              <wp:extent cx="5400040" cy="2152650"/>
              <wp:effectExtent l="0" t="0" r="0" b="0"/>
              <wp:docPr id="141243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3393" name=""/>
                      <pic:cNvPicPr/>
                    </pic:nvPicPr>
                    <pic:blipFill>
                      <a:blip r:embed="rId12"/>
                      <a:stretch>
                        <a:fillRect/>
                      </a:stretch>
                    </pic:blipFill>
                    <pic:spPr>
                      <a:xfrm>
                        <a:off x="0" y="0"/>
                        <a:ext cx="5400040" cy="2152650"/>
                      </a:xfrm>
                      <a:prstGeom prst="rect">
                        <a:avLst/>
                      </a:prstGeom>
                    </pic:spPr>
                  </pic:pic>
                </a:graphicData>
              </a:graphic>
            </wp:inline>
          </w:drawing>
        </w:r>
      </w:ins>
    </w:p>
    <w:p w14:paraId="23DD3A40" w14:textId="77777777" w:rsidR="00A86FE9" w:rsidRDefault="00A86FE9" w:rsidP="00A86FE9">
      <w:pPr>
        <w:jc w:val="both"/>
        <w:rPr>
          <w:ins w:id="137" w:author="San Felix" w:date="2025-02-15T18:49:00Z"/>
        </w:rPr>
      </w:pPr>
    </w:p>
    <w:p w14:paraId="79106FC1" w14:textId="77777777" w:rsidR="00A86FE9" w:rsidRPr="006A5C1A" w:rsidRDefault="00A86FE9" w:rsidP="00A86FE9">
      <w:pPr>
        <w:jc w:val="both"/>
        <w:rPr>
          <w:ins w:id="138" w:author="San Felix" w:date="2025-02-15T18:49:00Z"/>
        </w:rPr>
      </w:pPr>
      <w:ins w:id="139" w:author="San Felix" w:date="2025-02-15T18:49:00Z">
        <w:r>
          <w:t xml:space="preserve">Sabemos la importancia que hay en el momento de elegir a tu abogado de confianza. </w:t>
        </w:r>
        <w:r w:rsidRPr="006A5C1A">
          <w:t>Elegir ConsulMarcas significa optar por:</w:t>
        </w:r>
      </w:ins>
    </w:p>
    <w:p w14:paraId="069C3C66" w14:textId="77777777" w:rsidR="00A86FE9" w:rsidRPr="006A5C1A" w:rsidRDefault="00A86FE9" w:rsidP="00A86FE9">
      <w:pPr>
        <w:numPr>
          <w:ilvl w:val="0"/>
          <w:numId w:val="11"/>
        </w:numPr>
        <w:spacing w:line="278" w:lineRule="auto"/>
        <w:jc w:val="both"/>
        <w:rPr>
          <w:ins w:id="140" w:author="San Felix" w:date="2025-02-15T18:49:00Z"/>
        </w:rPr>
      </w:pPr>
      <w:ins w:id="141" w:author="San Felix" w:date="2025-02-15T18:49:00Z">
        <w:r w:rsidRPr="006A5C1A">
          <w:rPr>
            <w:b/>
            <w:bCs/>
          </w:rPr>
          <w:t>Especialización Comprobada:</w:t>
        </w:r>
        <w:r w:rsidRPr="006A5C1A">
          <w:t> Nos enfocamos en lo que mejor hacemos: proteger y potenciar tus activos legales con un equipo experto en propiedad intelectual y derecho empresarial.</w:t>
        </w:r>
      </w:ins>
    </w:p>
    <w:p w14:paraId="32C5BD24" w14:textId="77777777" w:rsidR="00A86FE9" w:rsidRPr="006A5C1A" w:rsidRDefault="00A86FE9" w:rsidP="00A86FE9">
      <w:pPr>
        <w:numPr>
          <w:ilvl w:val="0"/>
          <w:numId w:val="11"/>
        </w:numPr>
        <w:spacing w:line="278" w:lineRule="auto"/>
        <w:jc w:val="both"/>
        <w:rPr>
          <w:ins w:id="142" w:author="San Felix" w:date="2025-02-15T18:49:00Z"/>
        </w:rPr>
      </w:pPr>
      <w:ins w:id="143" w:author="San Felix" w:date="2025-02-15T18:49:00Z">
        <w:r w:rsidRPr="006A5C1A">
          <w:rPr>
            <w:b/>
            <w:bCs/>
          </w:rPr>
          <w:t>Resultados Garantizados:</w:t>
        </w:r>
        <w:r w:rsidRPr="006A5C1A">
          <w:t> Nuestra experiencia y dedicación nos han llevado a alcanzar altos índices de éxito en cada caso.</w:t>
        </w:r>
      </w:ins>
    </w:p>
    <w:p w14:paraId="66F5EEBC" w14:textId="77777777" w:rsidR="00A86FE9" w:rsidRPr="006A5C1A" w:rsidRDefault="00A86FE9" w:rsidP="00A86FE9">
      <w:pPr>
        <w:numPr>
          <w:ilvl w:val="0"/>
          <w:numId w:val="11"/>
        </w:numPr>
        <w:spacing w:line="278" w:lineRule="auto"/>
        <w:jc w:val="both"/>
        <w:rPr>
          <w:ins w:id="144" w:author="San Felix" w:date="2025-02-15T18:49:00Z"/>
        </w:rPr>
      </w:pPr>
      <w:ins w:id="145" w:author="San Felix" w:date="2025-02-15T18:49:00Z">
        <w:r w:rsidRPr="006A5C1A">
          <w:rPr>
            <w:b/>
            <w:bCs/>
          </w:rPr>
          <w:t>Atención Personalizada:</w:t>
        </w:r>
        <w:r w:rsidRPr="006A5C1A">
          <w:t> Entendemos que cada cliente es único, por lo que adaptamos nuestras estrategias a tus necesidades específicas.</w:t>
        </w:r>
      </w:ins>
    </w:p>
    <w:p w14:paraId="03D48847" w14:textId="77777777" w:rsidR="00A86FE9" w:rsidRDefault="00A86FE9" w:rsidP="00A86FE9">
      <w:pPr>
        <w:numPr>
          <w:ilvl w:val="0"/>
          <w:numId w:val="11"/>
        </w:numPr>
        <w:spacing w:line="278" w:lineRule="auto"/>
        <w:jc w:val="both"/>
        <w:rPr>
          <w:ins w:id="146" w:author="San Felix" w:date="2025-02-15T18:49:00Z"/>
        </w:rPr>
      </w:pPr>
      <w:ins w:id="147" w:author="San Felix" w:date="2025-02-15T18:49:00Z">
        <w:r w:rsidRPr="006A5C1A">
          <w:rPr>
            <w:b/>
            <w:bCs/>
          </w:rPr>
          <w:t>Alcance Global:</w:t>
        </w:r>
        <w:r w:rsidRPr="006A5C1A">
          <w:t> Ofrecemos soluciones locales e internacionales para proteger tus intereses en cualquier lugar del mundo.</w:t>
        </w:r>
      </w:ins>
    </w:p>
    <w:p w14:paraId="0B7CC770" w14:textId="77777777" w:rsidR="00A86FE9" w:rsidRPr="007C50DF" w:rsidRDefault="00A86FE9" w:rsidP="00A86FE9">
      <w:pPr>
        <w:jc w:val="both"/>
        <w:rPr>
          <w:ins w:id="148" w:author="San Felix" w:date="2025-02-15T18:49:00Z"/>
          <w:b/>
          <w:bCs/>
        </w:rPr>
      </w:pPr>
      <w:ins w:id="149" w:author="San Felix" w:date="2025-02-15T18:49:00Z">
        <w:r>
          <w:rPr>
            <w:b/>
            <w:bCs/>
          </w:rPr>
          <w:t xml:space="preserve">SERVICIOS </w:t>
        </w:r>
        <w:r w:rsidRPr="007C50DF">
          <w:rPr>
            <w:b/>
            <w:bCs/>
          </w:rPr>
          <w:t>– PIE DE PÁGINA</w:t>
        </w:r>
      </w:ins>
    </w:p>
    <w:p w14:paraId="4CFBDDA4" w14:textId="77777777" w:rsidR="00A86FE9" w:rsidRPr="006A5C1A" w:rsidRDefault="00A86FE9" w:rsidP="00A86FE9">
      <w:pPr>
        <w:jc w:val="both"/>
        <w:rPr>
          <w:ins w:id="150" w:author="San Felix" w:date="2025-02-15T18:49:00Z"/>
        </w:rPr>
      </w:pPr>
      <w:ins w:id="151" w:author="San Felix" w:date="2025-02-15T18:49:00Z">
        <w:r w:rsidRPr="007C50DF">
          <w:rPr>
            <w:noProof/>
          </w:rPr>
          <w:drawing>
            <wp:inline distT="0" distB="0" distL="0" distR="0" wp14:anchorId="75C3108E" wp14:editId="047CBE50">
              <wp:extent cx="3769743" cy="1425179"/>
              <wp:effectExtent l="0" t="0" r="2540" b="3810"/>
              <wp:docPr id="1492596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6735" name=""/>
                      <pic:cNvPicPr/>
                    </pic:nvPicPr>
                    <pic:blipFill>
                      <a:blip r:embed="rId13"/>
                      <a:stretch>
                        <a:fillRect/>
                      </a:stretch>
                    </pic:blipFill>
                    <pic:spPr>
                      <a:xfrm>
                        <a:off x="0" y="0"/>
                        <a:ext cx="3775590" cy="1427389"/>
                      </a:xfrm>
                      <a:prstGeom prst="rect">
                        <a:avLst/>
                      </a:prstGeom>
                    </pic:spPr>
                  </pic:pic>
                </a:graphicData>
              </a:graphic>
            </wp:inline>
          </w:drawing>
        </w:r>
      </w:ins>
    </w:p>
    <w:p w14:paraId="7572C121" w14:textId="77777777" w:rsidR="00A86FE9" w:rsidRDefault="00A86FE9" w:rsidP="00A86FE9">
      <w:pPr>
        <w:tabs>
          <w:tab w:val="left" w:pos="2089"/>
        </w:tabs>
        <w:jc w:val="both"/>
        <w:rPr>
          <w:ins w:id="152" w:author="San Felix" w:date="2025-02-15T18:49:00Z"/>
        </w:rPr>
      </w:pPr>
      <w:ins w:id="153" w:author="San Felix" w:date="2025-02-15T18:49:00Z">
        <w:r>
          <w:t>Me gusta, que se quede así para todos los botones. Lo de “estímate”, sería de cambiar por “Comunícate” o “Contáctate” o “Contáctanos”.</w:t>
        </w:r>
      </w:ins>
    </w:p>
    <w:p w14:paraId="5405B9D7" w14:textId="0A95DC07" w:rsidR="000B392A" w:rsidDel="00A86FE9" w:rsidRDefault="00A86FE9" w:rsidP="00C13764">
      <w:pPr>
        <w:jc w:val="both"/>
        <w:rPr>
          <w:del w:id="154" w:author="San Felix" w:date="2025-02-15T18:46:00Z"/>
        </w:rPr>
      </w:pPr>
      <w:ins w:id="155" w:author="San Felix" w:date="2025-02-15T18:50:00Z">
        <w:r>
          <w:lastRenderedPageBreak/>
          <w:t>Regresando a la breve explicación de servicios, en el botón de “más”</w:t>
        </w:r>
      </w:ins>
      <w:ins w:id="156" w:author="San Felix" w:date="2025-02-15T19:05:00Z">
        <w:r w:rsidR="00CC2B8F">
          <w:t>, generar otro vínculo hacia otra página en donde se describa con más detalle los servicios prestados, y que se redactan a continuación:</w:t>
        </w:r>
      </w:ins>
      <w:del w:id="157" w:author="San Felix" w:date="2025-02-15T18:46:00Z">
        <w:r w:rsidR="00037C16" w:rsidRPr="00C13764" w:rsidDel="00A86FE9">
          <w:rPr>
            <w:b/>
            <w:bCs/>
          </w:rPr>
          <w:delText>Registro de Marcas</w:delText>
        </w:r>
        <w:r w:rsidR="00420403" w:rsidRPr="00C13764" w:rsidDel="00A86FE9">
          <w:rPr>
            <w:b/>
            <w:bCs/>
          </w:rPr>
          <w:delText xml:space="preserve"> y nombres comerciales</w:delText>
        </w:r>
        <w:r w:rsidR="00037C16" w:rsidDel="00A86FE9">
          <w:delText>: Te acompañamos en cada paso del proceso de registro de marcas, desde la búsqueda de disponibilidad hasta la presentación y seguimiento ante la</w:delText>
        </w:r>
        <w:r w:rsidR="004B54E5" w:rsidDel="00A86FE9">
          <w:delText xml:space="preserve"> Dirección Nacional de Propiedad Industrial y oficinas </w:delText>
        </w:r>
        <w:r w:rsidR="00037C16" w:rsidDel="00A86FE9">
          <w:delText>internacionales. Nuestro objetivo es garantizar que tu marca esté protegida de manera efectiva, ayudando a evitar conflictos y asegurar su exclusividad en el mercado.</w:delText>
        </w:r>
      </w:del>
    </w:p>
    <w:p w14:paraId="696178CE" w14:textId="77777777" w:rsidR="005E596A" w:rsidRDefault="005E596A" w:rsidP="00C13764">
      <w:pPr>
        <w:jc w:val="both"/>
      </w:pPr>
    </w:p>
    <w:p w14:paraId="64DBBB91" w14:textId="2AFA28F3" w:rsidR="000B392A" w:rsidRDefault="000B392A" w:rsidP="00C13764">
      <w:pPr>
        <w:jc w:val="both"/>
      </w:pPr>
      <w:r>
        <w:rPr>
          <w:noProof/>
        </w:rPr>
        <mc:AlternateContent>
          <mc:Choice Requires="wps">
            <w:drawing>
              <wp:anchor distT="0" distB="0" distL="114300" distR="114300" simplePos="0" relativeHeight="251659264" behindDoc="0" locked="0" layoutInCell="1" allowOverlap="1" wp14:anchorId="5A01C539" wp14:editId="588FE976">
                <wp:simplePos x="0" y="0"/>
                <wp:positionH relativeFrom="column">
                  <wp:posOffset>-210614</wp:posOffset>
                </wp:positionH>
                <wp:positionV relativeFrom="paragraph">
                  <wp:posOffset>1336141</wp:posOffset>
                </wp:positionV>
                <wp:extent cx="454396" cy="230003"/>
                <wp:effectExtent l="0" t="19050" r="41275" b="36830"/>
                <wp:wrapNone/>
                <wp:docPr id="2" name="Flecha: a la derecha 2"/>
                <wp:cNvGraphicFramePr/>
                <a:graphic xmlns:a="http://schemas.openxmlformats.org/drawingml/2006/main">
                  <a:graphicData uri="http://schemas.microsoft.com/office/word/2010/wordprocessingShape">
                    <wps:wsp>
                      <wps:cNvSpPr/>
                      <wps:spPr>
                        <a:xfrm>
                          <a:off x="0" y="0"/>
                          <a:ext cx="454396" cy="23000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E890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 o:spid="_x0000_s1026" type="#_x0000_t13" style="position:absolute;margin-left:-16.6pt;margin-top:105.2pt;width:35.8pt;height: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" adj="16133" fillcolor="#4472c4 [3204]" strokecolor="#1f3763 [1604]" strokeweight="1pt"/>
            </w:pict>
          </mc:Fallback>
        </mc:AlternateContent>
      </w:r>
      <w:r w:rsidRPr="000B392A">
        <w:rPr>
          <w:noProof/>
        </w:rPr>
        <w:drawing>
          <wp:inline distT="0" distB="0" distL="0" distR="0" wp14:anchorId="1FBA1C00" wp14:editId="0A161915">
            <wp:extent cx="751338" cy="1705384"/>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62394" cy="1730478"/>
                    </a:xfrm>
                    <a:prstGeom prst="rect">
                      <a:avLst/>
                    </a:prstGeom>
                  </pic:spPr>
                </pic:pic>
              </a:graphicData>
            </a:graphic>
          </wp:inline>
        </w:drawing>
      </w:r>
    </w:p>
    <w:p w14:paraId="08B3CD35" w14:textId="7AB74B96" w:rsidR="00C13764" w:rsidRDefault="0071015B" w:rsidP="00C13764">
      <w:pPr>
        <w:jc w:val="both"/>
      </w:pPr>
      <w:r>
        <w:br/>
      </w:r>
      <w:r w:rsidR="00C13764" w:rsidRPr="00A86FE9">
        <w:rPr>
          <w:b/>
          <w:bCs/>
          <w:rPrChange w:id="158" w:author="San Felix" w:date="2025-02-15T18:46:00Z">
            <w:rPr/>
          </w:rPrChange>
        </w:rPr>
        <w:t>Registro de Marcas:</w:t>
      </w:r>
      <w:r w:rsidR="00C13764">
        <w:t xml:space="preserve"> Protege la identidad de tu negocio</w:t>
      </w:r>
    </w:p>
    <w:p w14:paraId="74D42811" w14:textId="273025D1" w:rsidR="00C13764" w:rsidRDefault="00C13764" w:rsidP="00C13764">
      <w:pPr>
        <w:jc w:val="both"/>
      </w:pPr>
      <w:r>
        <w:t xml:space="preserve">Una marca es mucho más que un nombre o un logotipo: es la representación de tu identidad comercial y un activo estratégico clave. En </w:t>
      </w:r>
      <w:r w:rsidR="00622A48">
        <w:t>CONSULMARCAS</w:t>
      </w:r>
      <w:r>
        <w:t>, te guiamos en cada paso del proceso para garantizar que tu marca esté debidamente registrada y protegida contra usos indebidos.</w:t>
      </w:r>
    </w:p>
    <w:p w14:paraId="71CD089B" w14:textId="77777777" w:rsidR="00C13764" w:rsidRDefault="00C13764" w:rsidP="00C13764">
      <w:pPr>
        <w:jc w:val="both"/>
      </w:pPr>
      <w:r>
        <w:t>¿Por qué registrar tu marca?</w:t>
      </w:r>
    </w:p>
    <w:p w14:paraId="61D0243C" w14:textId="77777777" w:rsidR="00C13764" w:rsidRDefault="00C13764" w:rsidP="00C13764">
      <w:pPr>
        <w:jc w:val="both"/>
      </w:pPr>
      <w:r>
        <w:rPr>
          <w:rFonts w:ascii="Segoe UI Emoji" w:hAnsi="Segoe UI Emoji" w:cs="Segoe UI Emoji"/>
        </w:rPr>
        <w:t>✅</w:t>
      </w:r>
      <w:r>
        <w:t xml:space="preserve"> Derecho exclusivo: El registro te otorga el uso exclusivo de la marca en tu sector y la posibilidad de impedir que terceros la utilicen sin autorización.</w:t>
      </w:r>
    </w:p>
    <w:p w14:paraId="02D09FF6" w14:textId="77777777" w:rsidR="00C13764" w:rsidRDefault="00C13764" w:rsidP="00C13764">
      <w:pPr>
        <w:jc w:val="both"/>
      </w:pPr>
      <w:r>
        <w:rPr>
          <w:rFonts w:ascii="Segoe UI Emoji" w:hAnsi="Segoe UI Emoji" w:cs="Segoe UI Emoji"/>
        </w:rPr>
        <w:t>✅</w:t>
      </w:r>
      <w:r>
        <w:t xml:space="preserve"> Valor comercial: Una marca registrada aumenta el valor de tu empresa y puede ser comercializada, licenciada o vendida.</w:t>
      </w:r>
    </w:p>
    <w:p w14:paraId="320F2A8B" w14:textId="77777777" w:rsidR="00C13764" w:rsidRDefault="00C13764" w:rsidP="00C13764">
      <w:pPr>
        <w:jc w:val="both"/>
      </w:pPr>
      <w:r>
        <w:rPr>
          <w:rFonts w:ascii="Segoe UI Emoji" w:hAnsi="Segoe UI Emoji" w:cs="Segoe UI Emoji"/>
        </w:rPr>
        <w:t>✅</w:t>
      </w:r>
      <w:r>
        <w:t xml:space="preserve"> Protección legal: En caso de disputa, contar con un registro otorga respaldo legal para defender tus derechos.</w:t>
      </w:r>
    </w:p>
    <w:p w14:paraId="4A5C18B3" w14:textId="77777777" w:rsidR="00C13764" w:rsidRDefault="00C13764" w:rsidP="00C13764">
      <w:pPr>
        <w:jc w:val="both"/>
      </w:pPr>
      <w:r>
        <w:rPr>
          <w:rFonts w:ascii="Segoe UI Emoji" w:hAnsi="Segoe UI Emoji" w:cs="Segoe UI Emoji"/>
        </w:rPr>
        <w:t>✅</w:t>
      </w:r>
      <w:r>
        <w:t xml:space="preserve"> Diferenciación en el mercado: Evita confusiones con otras marcas y fortalece la confianza de tus clientes.</w:t>
      </w:r>
    </w:p>
    <w:p w14:paraId="4A2C7520" w14:textId="108429B8" w:rsidR="00C13764" w:rsidDel="00A86FE9" w:rsidRDefault="00C13764" w:rsidP="00C13764">
      <w:pPr>
        <w:jc w:val="both"/>
        <w:rPr>
          <w:del w:id="159" w:author="San Felix" w:date="2025-02-15T18:46:00Z"/>
        </w:rPr>
      </w:pPr>
    </w:p>
    <w:p w14:paraId="6160EF4C" w14:textId="77777777" w:rsidR="00A86FE9" w:rsidRDefault="00A86FE9" w:rsidP="00C13764">
      <w:pPr>
        <w:jc w:val="both"/>
        <w:rPr>
          <w:ins w:id="160" w:author="San Felix" w:date="2025-02-15T18:46:00Z"/>
        </w:rPr>
      </w:pPr>
    </w:p>
    <w:p w14:paraId="26962E42" w14:textId="149CE098" w:rsidR="00C13764" w:rsidRDefault="00C13764" w:rsidP="00C13764">
      <w:pPr>
        <w:jc w:val="both"/>
      </w:pPr>
      <w:r>
        <w:t>Nuestro proceso de registro de marcas</w:t>
      </w:r>
    </w:p>
    <w:p w14:paraId="6A796773" w14:textId="74178D28" w:rsidR="00C13764" w:rsidRDefault="00C13764" w:rsidP="001A1196">
      <w:pPr>
        <w:pStyle w:val="Prrafodelista"/>
        <w:numPr>
          <w:ilvl w:val="0"/>
          <w:numId w:val="1"/>
        </w:numPr>
        <w:jc w:val="both"/>
      </w:pPr>
      <w:r>
        <w:t>Búsqueda y análisis de viabilidad</w:t>
      </w:r>
    </w:p>
    <w:p w14:paraId="4E829FF0" w14:textId="77777777" w:rsidR="00C13764" w:rsidRDefault="00C13764" w:rsidP="00C13764">
      <w:pPr>
        <w:jc w:val="both"/>
      </w:pPr>
      <w:r>
        <w:t>Antes de registrar una marca, realizamos un estudio de antecedentes para verificar la disponibilidad y evitar posibles conflictos con marcas preexistentes.</w:t>
      </w:r>
    </w:p>
    <w:p w14:paraId="6E1B1539" w14:textId="468F3E54" w:rsidR="00C13764" w:rsidRDefault="00C13764" w:rsidP="001A1196">
      <w:pPr>
        <w:pStyle w:val="Prrafodelista"/>
        <w:numPr>
          <w:ilvl w:val="0"/>
          <w:numId w:val="1"/>
        </w:numPr>
        <w:jc w:val="both"/>
      </w:pPr>
      <w:r>
        <w:t>Clasificación y estrategia</w:t>
      </w:r>
    </w:p>
    <w:p w14:paraId="200A2372" w14:textId="77777777" w:rsidR="00C13764" w:rsidRDefault="00C13764" w:rsidP="00C13764">
      <w:pPr>
        <w:jc w:val="both"/>
      </w:pPr>
      <w:r>
        <w:t>Determinamos las clases del sistema de Clasificación de Niza en las que debe registrarse la marca, asegurando una protección adecuada según el sector de tu negocio.</w:t>
      </w:r>
    </w:p>
    <w:p w14:paraId="23040DEA" w14:textId="6E02FFBA" w:rsidR="00C13764" w:rsidRDefault="00C13764" w:rsidP="001A1196">
      <w:pPr>
        <w:pStyle w:val="Prrafodelista"/>
        <w:numPr>
          <w:ilvl w:val="0"/>
          <w:numId w:val="1"/>
        </w:numPr>
        <w:jc w:val="both"/>
      </w:pPr>
      <w:r>
        <w:t xml:space="preserve">Solicitud ante la </w:t>
      </w:r>
      <w:r w:rsidR="00461CEF">
        <w:t>Dirección Nacional de Propiedad Industrial</w:t>
      </w:r>
    </w:p>
    <w:p w14:paraId="6D968C04" w14:textId="4B0B5DF7" w:rsidR="00C13764" w:rsidRDefault="00C13764" w:rsidP="00C13764">
      <w:pPr>
        <w:jc w:val="both"/>
      </w:pPr>
      <w:r>
        <w:t xml:space="preserve">Preparamos y presentamos la solicitud ante la </w:t>
      </w:r>
      <w:r w:rsidR="002B3EFE">
        <w:t>Dirección Nacional de Propiedad Industrial</w:t>
      </w:r>
      <w:r>
        <w:t>, cumpliendo con todos los requisitos legales.</w:t>
      </w:r>
    </w:p>
    <w:p w14:paraId="1881DE06" w14:textId="21E861BC" w:rsidR="00C13764" w:rsidRDefault="00C13764" w:rsidP="001A1196">
      <w:pPr>
        <w:pStyle w:val="Prrafodelista"/>
        <w:numPr>
          <w:ilvl w:val="0"/>
          <w:numId w:val="1"/>
        </w:numPr>
        <w:jc w:val="both"/>
      </w:pPr>
      <w:r>
        <w:lastRenderedPageBreak/>
        <w:t>Seguimiento y defensa</w:t>
      </w:r>
    </w:p>
    <w:p w14:paraId="492F565C" w14:textId="77777777" w:rsidR="00C13764" w:rsidRDefault="00C13764" w:rsidP="00C13764">
      <w:pPr>
        <w:jc w:val="both"/>
      </w:pPr>
      <w:r>
        <w:t>Monitoreamos el proceso hasta la concesión del registro y defendemos tu solicitud ante oposiciones o requerimientos adicionales.</w:t>
      </w:r>
    </w:p>
    <w:p w14:paraId="799BE4A6" w14:textId="6AFA2E01" w:rsidR="00C13764" w:rsidRDefault="00C13764" w:rsidP="001A1196">
      <w:pPr>
        <w:pStyle w:val="Prrafodelista"/>
        <w:numPr>
          <w:ilvl w:val="0"/>
          <w:numId w:val="1"/>
        </w:numPr>
        <w:jc w:val="both"/>
      </w:pPr>
      <w:r>
        <w:t>Renovaciones y vigilancia</w:t>
      </w:r>
    </w:p>
    <w:p w14:paraId="55E91333" w14:textId="6C9FA751" w:rsidR="00037C16" w:rsidRDefault="00C13764" w:rsidP="00C13764">
      <w:pPr>
        <w:jc w:val="both"/>
      </w:pPr>
      <w:r>
        <w:t>Las marcas deben renovarse periódicamente para mantener su protección. También ofrecemos un servicio de vigilancia para detectar posibles infracciones y actuar a tiempo.</w:t>
      </w:r>
    </w:p>
    <w:p w14:paraId="0A9DA436" w14:textId="77777777" w:rsidR="00E515E8" w:rsidRDefault="00E515E8" w:rsidP="00037C16">
      <w:pPr>
        <w:jc w:val="both"/>
        <w:rPr>
          <w:b/>
          <w:bCs/>
        </w:rPr>
      </w:pPr>
    </w:p>
    <w:p w14:paraId="1A8BB98D" w14:textId="77777777" w:rsidR="00E515E8" w:rsidRDefault="00E515E8" w:rsidP="00037C16">
      <w:pPr>
        <w:jc w:val="both"/>
        <w:rPr>
          <w:b/>
          <w:bCs/>
        </w:rPr>
      </w:pPr>
    </w:p>
    <w:p w14:paraId="699272B4" w14:textId="5CB1580C" w:rsidR="00037C16" w:rsidRDefault="00037C16" w:rsidP="00037C16">
      <w:pPr>
        <w:jc w:val="both"/>
      </w:pPr>
      <w:r w:rsidRPr="00BC5F9D">
        <w:rPr>
          <w:b/>
          <w:bCs/>
        </w:rPr>
        <w:t>Patentes</w:t>
      </w:r>
      <w:r>
        <w:t>: Brindamos asesoría especializada en la protección de invenciones y patentes. Gestionamos el proceso completo de solicitud y registro, asegurándonos de que tus innovaciones estén resguardadas y puedas obtener un beneficio económico por ellas. Además, ofrecemos servicios de vigilancia de patentes para proteger tus derechos frente a posibles infracciones.</w:t>
      </w:r>
    </w:p>
    <w:p w14:paraId="037234A8" w14:textId="4F5AC4E2" w:rsidR="00BC5F9D" w:rsidRDefault="00BC5F9D" w:rsidP="00037C16">
      <w:pPr>
        <w:jc w:val="both"/>
      </w:pPr>
    </w:p>
    <w:p w14:paraId="620A8152" w14:textId="77777777" w:rsidR="00BC5F9D" w:rsidRDefault="00BC5F9D" w:rsidP="00BC5F9D">
      <w:pPr>
        <w:jc w:val="both"/>
      </w:pPr>
      <w:r w:rsidRPr="00A86FE9">
        <w:rPr>
          <w:b/>
          <w:bCs/>
          <w:rPrChange w:id="161" w:author="San Felix" w:date="2025-02-15T18:46:00Z">
            <w:rPr/>
          </w:rPrChange>
        </w:rPr>
        <w:t>Registro de Patentes:</w:t>
      </w:r>
      <w:r>
        <w:t xml:space="preserve"> Protege tu Innovación</w:t>
      </w:r>
    </w:p>
    <w:p w14:paraId="481018C1" w14:textId="491646B6" w:rsidR="00BC5F9D" w:rsidRDefault="00BC5F9D" w:rsidP="00BC5F9D">
      <w:pPr>
        <w:jc w:val="both"/>
      </w:pPr>
      <w:r>
        <w:t xml:space="preserve">Una patente es el mejor mecanismo para resguardar tus invenciones y garantizar que solo tú puedas explotarlas comercialmente. En </w:t>
      </w:r>
      <w:r w:rsidR="003963FC">
        <w:t>CONSULMARCAS</w:t>
      </w:r>
      <w:r>
        <w:t>, te ayudamos a proteger tus creaciones tecnológicas, asegurando que tu esfuerzo y creatividad sean reconocidos y rentabilizados.</w:t>
      </w:r>
    </w:p>
    <w:p w14:paraId="2C928885" w14:textId="77777777" w:rsidR="00BC5F9D" w:rsidRDefault="00BC5F9D" w:rsidP="00BC5F9D">
      <w:pPr>
        <w:jc w:val="both"/>
      </w:pPr>
    </w:p>
    <w:p w14:paraId="0C8C1915" w14:textId="77777777" w:rsidR="00BC5F9D" w:rsidRDefault="00BC5F9D" w:rsidP="00BC5F9D">
      <w:pPr>
        <w:jc w:val="both"/>
      </w:pPr>
      <w:r>
        <w:t>¿Qué es una patente y qué protege?</w:t>
      </w:r>
    </w:p>
    <w:p w14:paraId="75AAE808" w14:textId="77777777" w:rsidR="00BC5F9D" w:rsidRDefault="00BC5F9D" w:rsidP="00BC5F9D">
      <w:pPr>
        <w:jc w:val="both"/>
      </w:pPr>
      <w:r>
        <w:t>Una patente es un derecho exclusivo otorgado sobre una invención, permitiendo a su titular impedir que terceros la fabriquen, utilicen o vendan sin autorización.</w:t>
      </w:r>
    </w:p>
    <w:p w14:paraId="38947DF5" w14:textId="77777777" w:rsidR="00BC5F9D" w:rsidRDefault="00BC5F9D" w:rsidP="00BC5F9D">
      <w:pPr>
        <w:jc w:val="both"/>
      </w:pPr>
    </w:p>
    <w:p w14:paraId="33B0EE01" w14:textId="77777777" w:rsidR="00BC5F9D" w:rsidRDefault="00BC5F9D" w:rsidP="00BC5F9D">
      <w:pPr>
        <w:jc w:val="both"/>
      </w:pPr>
      <w:r>
        <w:t>Las patentes pueden proteger:</w:t>
      </w:r>
    </w:p>
    <w:p w14:paraId="24EFD4BF" w14:textId="77777777" w:rsidR="00BC5F9D" w:rsidRDefault="00BC5F9D" w:rsidP="00BC5F9D">
      <w:pPr>
        <w:jc w:val="both"/>
      </w:pPr>
      <w:r>
        <w:rPr>
          <w:rFonts w:ascii="Segoe UI Emoji" w:hAnsi="Segoe UI Emoji" w:cs="Segoe UI Emoji"/>
        </w:rPr>
        <w:t>🔹</w:t>
      </w:r>
      <w:r>
        <w:t xml:space="preserve"> Productos y dispositivos: Máquinas, herramientas, dispositivos electrónicos, etc.</w:t>
      </w:r>
    </w:p>
    <w:p w14:paraId="1FC15CC9" w14:textId="77777777" w:rsidR="00BC5F9D" w:rsidRDefault="00BC5F9D" w:rsidP="00BC5F9D">
      <w:pPr>
        <w:jc w:val="both"/>
      </w:pPr>
      <w:r>
        <w:rPr>
          <w:rFonts w:ascii="Segoe UI Emoji" w:hAnsi="Segoe UI Emoji" w:cs="Segoe UI Emoji"/>
        </w:rPr>
        <w:t>🔹</w:t>
      </w:r>
      <w:r>
        <w:t xml:space="preserve"> Procesos y métodos: Procedimientos industriales, técnicas de fabricación, algoritmos aplicados a procesos técnicos.</w:t>
      </w:r>
    </w:p>
    <w:p w14:paraId="581143BD" w14:textId="77777777" w:rsidR="00BC5F9D" w:rsidRDefault="00BC5F9D" w:rsidP="00BC5F9D">
      <w:pPr>
        <w:jc w:val="both"/>
      </w:pPr>
      <w:r>
        <w:rPr>
          <w:rFonts w:ascii="Segoe UI Emoji" w:hAnsi="Segoe UI Emoji" w:cs="Segoe UI Emoji"/>
        </w:rPr>
        <w:t>🔹</w:t>
      </w:r>
      <w:r>
        <w:t xml:space="preserve"> Sustancias y composiciones químicas: Fármacos, materiales, fórmulas innovadoras.</w:t>
      </w:r>
    </w:p>
    <w:p w14:paraId="296096C2" w14:textId="77777777" w:rsidR="00BC5F9D" w:rsidRDefault="00BC5F9D" w:rsidP="00BC5F9D">
      <w:pPr>
        <w:jc w:val="both"/>
      </w:pPr>
    </w:p>
    <w:p w14:paraId="798455EF" w14:textId="77777777" w:rsidR="00BC5F9D" w:rsidRDefault="00BC5F9D" w:rsidP="00BC5F9D">
      <w:pPr>
        <w:jc w:val="both"/>
      </w:pPr>
      <w:r>
        <w:t>Beneficios de patentar una invención</w:t>
      </w:r>
    </w:p>
    <w:p w14:paraId="64E19A46" w14:textId="77777777" w:rsidR="00BC5F9D" w:rsidRDefault="00BC5F9D" w:rsidP="00BC5F9D">
      <w:pPr>
        <w:jc w:val="both"/>
      </w:pPr>
      <w:r>
        <w:rPr>
          <w:rFonts w:ascii="Segoe UI Emoji" w:hAnsi="Segoe UI Emoji" w:cs="Segoe UI Emoji"/>
        </w:rPr>
        <w:t>✅</w:t>
      </w:r>
      <w:r>
        <w:t xml:space="preserve"> Exclusividad comercial: Evita que terceros copien, utilicen o vendan tu invención sin tu consentimiento.</w:t>
      </w:r>
    </w:p>
    <w:p w14:paraId="3DE8515D" w14:textId="77777777" w:rsidR="00BC5F9D" w:rsidRDefault="00BC5F9D" w:rsidP="00BC5F9D">
      <w:pPr>
        <w:jc w:val="both"/>
      </w:pPr>
      <w:r>
        <w:rPr>
          <w:rFonts w:ascii="Segoe UI Emoji" w:hAnsi="Segoe UI Emoji" w:cs="Segoe UI Emoji"/>
        </w:rPr>
        <w:t>✅</w:t>
      </w:r>
      <w:r>
        <w:t xml:space="preserve"> Ventaja competitiva: Diferencia tu empresa y refuerza su posición en el mercado.</w:t>
      </w:r>
    </w:p>
    <w:p w14:paraId="14861FC6" w14:textId="77777777" w:rsidR="00BC5F9D" w:rsidRDefault="00BC5F9D" w:rsidP="00BC5F9D">
      <w:pPr>
        <w:jc w:val="both"/>
      </w:pPr>
      <w:r>
        <w:rPr>
          <w:rFonts w:ascii="Segoe UI Emoji" w:hAnsi="Segoe UI Emoji" w:cs="Segoe UI Emoji"/>
        </w:rPr>
        <w:t>✅</w:t>
      </w:r>
      <w:r>
        <w:t xml:space="preserve"> Rentabilidad: Puedes licenciar o vender la patente, generando ingresos adicionales.</w:t>
      </w:r>
    </w:p>
    <w:p w14:paraId="787DB13D" w14:textId="77777777" w:rsidR="00BC5F9D" w:rsidRDefault="00BC5F9D" w:rsidP="00BC5F9D">
      <w:pPr>
        <w:jc w:val="both"/>
      </w:pPr>
      <w:r>
        <w:rPr>
          <w:rFonts w:ascii="Segoe UI Emoji" w:hAnsi="Segoe UI Emoji" w:cs="Segoe UI Emoji"/>
        </w:rPr>
        <w:lastRenderedPageBreak/>
        <w:t>✅</w:t>
      </w:r>
      <w:r>
        <w:t xml:space="preserve"> Internacionalización: Protege tu innovación en múltiples países mediante tratados como el PCT (Tratado de Cooperación en materia de Patentes).</w:t>
      </w:r>
    </w:p>
    <w:p w14:paraId="090567DA" w14:textId="77777777" w:rsidR="00BC5F9D" w:rsidRDefault="00BC5F9D" w:rsidP="00BC5F9D">
      <w:pPr>
        <w:jc w:val="both"/>
      </w:pPr>
    </w:p>
    <w:p w14:paraId="2F6DBEE2" w14:textId="77777777" w:rsidR="00BC5F9D" w:rsidRDefault="00BC5F9D" w:rsidP="00BC5F9D">
      <w:pPr>
        <w:jc w:val="both"/>
      </w:pPr>
      <w:r>
        <w:t>Nuestro proceso de registro de patentes</w:t>
      </w:r>
    </w:p>
    <w:p w14:paraId="2040AFC8" w14:textId="7835AC1D" w:rsidR="00BC5F9D" w:rsidRDefault="00BC5F9D" w:rsidP="0023780A">
      <w:pPr>
        <w:pStyle w:val="Prrafodelista"/>
        <w:numPr>
          <w:ilvl w:val="0"/>
          <w:numId w:val="2"/>
        </w:numPr>
        <w:jc w:val="both"/>
      </w:pPr>
      <w:r>
        <w:t>Búsqueda de antecedentes</w:t>
      </w:r>
    </w:p>
    <w:p w14:paraId="6CA450AA" w14:textId="77777777" w:rsidR="00BC5F9D" w:rsidRDefault="00BC5F9D" w:rsidP="00BC5F9D">
      <w:pPr>
        <w:jc w:val="both"/>
      </w:pPr>
      <w:r>
        <w:t>Realizamos un estudio de patentabilidad para verificar si tu invención es nueva y cumple con los requisitos legales.</w:t>
      </w:r>
    </w:p>
    <w:p w14:paraId="76B76EC2" w14:textId="77777777" w:rsidR="00BC5F9D" w:rsidRDefault="00BC5F9D" w:rsidP="00BC5F9D">
      <w:pPr>
        <w:jc w:val="both"/>
      </w:pPr>
    </w:p>
    <w:p w14:paraId="762102FB" w14:textId="1395E317" w:rsidR="00BC5F9D" w:rsidRDefault="00BC5F9D" w:rsidP="0023780A">
      <w:pPr>
        <w:pStyle w:val="Prrafodelista"/>
        <w:numPr>
          <w:ilvl w:val="0"/>
          <w:numId w:val="2"/>
        </w:numPr>
        <w:jc w:val="both"/>
      </w:pPr>
      <w:r>
        <w:t>Redacción de la solicitud</w:t>
      </w:r>
    </w:p>
    <w:p w14:paraId="6B7C56C9" w14:textId="77777777" w:rsidR="00BC5F9D" w:rsidRDefault="00BC5F9D" w:rsidP="00BC5F9D">
      <w:pPr>
        <w:jc w:val="both"/>
      </w:pPr>
      <w:r>
        <w:t>Elaboramos una memoria descriptiva detallada, reivindicaciones y dibujos técnicos conforme a las normativas nacionales e internacionales.</w:t>
      </w:r>
    </w:p>
    <w:p w14:paraId="1C1A43C0" w14:textId="77777777" w:rsidR="00BC5F9D" w:rsidRDefault="00BC5F9D" w:rsidP="00BC5F9D">
      <w:pPr>
        <w:jc w:val="both"/>
      </w:pPr>
    </w:p>
    <w:p w14:paraId="36A5D16D" w14:textId="02481E06" w:rsidR="00BC5F9D" w:rsidRDefault="00BC5F9D" w:rsidP="0023780A">
      <w:pPr>
        <w:pStyle w:val="Prrafodelista"/>
        <w:numPr>
          <w:ilvl w:val="0"/>
          <w:numId w:val="2"/>
        </w:numPr>
        <w:jc w:val="both"/>
      </w:pPr>
      <w:r>
        <w:t xml:space="preserve">Presentación y gestión ante la </w:t>
      </w:r>
      <w:r w:rsidR="003A0313">
        <w:t>Dirección Técnica</w:t>
      </w:r>
      <w:r>
        <w:t xml:space="preserve"> de patentes</w:t>
      </w:r>
    </w:p>
    <w:p w14:paraId="126010AD" w14:textId="631E4B26" w:rsidR="00BC5F9D" w:rsidRDefault="00BC5F9D" w:rsidP="00BC5F9D">
      <w:pPr>
        <w:jc w:val="both"/>
      </w:pPr>
      <w:r>
        <w:t xml:space="preserve">Nos encargamos de presentar tu solicitud ante la </w:t>
      </w:r>
      <w:r w:rsidR="00C10B16">
        <w:t xml:space="preserve">Dirección Técnica de patentes </w:t>
      </w:r>
      <w:r>
        <w:t>y gestionamos los trámites necesarios.</w:t>
      </w:r>
    </w:p>
    <w:p w14:paraId="0A6C7AAB" w14:textId="77777777" w:rsidR="00BC5F9D" w:rsidRDefault="00BC5F9D" w:rsidP="00BC5F9D">
      <w:pPr>
        <w:jc w:val="both"/>
      </w:pPr>
    </w:p>
    <w:p w14:paraId="7EAA9FF9" w14:textId="2A2BCD69" w:rsidR="00BC5F9D" w:rsidRDefault="00BC5F9D" w:rsidP="0023780A">
      <w:pPr>
        <w:pStyle w:val="Prrafodelista"/>
        <w:numPr>
          <w:ilvl w:val="0"/>
          <w:numId w:val="2"/>
        </w:numPr>
        <w:jc w:val="both"/>
      </w:pPr>
      <w:r>
        <w:t>Examen de patentabilidad</w:t>
      </w:r>
    </w:p>
    <w:p w14:paraId="72C819F3" w14:textId="77777777" w:rsidR="00BC5F9D" w:rsidRDefault="00BC5F9D" w:rsidP="00BC5F9D">
      <w:pPr>
        <w:jc w:val="both"/>
      </w:pPr>
      <w:r>
        <w:t>Damos seguimiento a los exámenes técnicos y legales, respondiendo a observaciones para asegurar la concesión de la patente.</w:t>
      </w:r>
    </w:p>
    <w:p w14:paraId="01988148" w14:textId="77777777" w:rsidR="00BC5F9D" w:rsidRDefault="00BC5F9D" w:rsidP="00BC5F9D">
      <w:pPr>
        <w:jc w:val="both"/>
      </w:pPr>
    </w:p>
    <w:p w14:paraId="52A46053" w14:textId="75F74555" w:rsidR="00BC5F9D" w:rsidRDefault="00BC5F9D" w:rsidP="0023780A">
      <w:pPr>
        <w:pStyle w:val="Prrafodelista"/>
        <w:numPr>
          <w:ilvl w:val="0"/>
          <w:numId w:val="2"/>
        </w:numPr>
        <w:jc w:val="both"/>
      </w:pPr>
      <w:r>
        <w:t>Mantenimiento y defensa</w:t>
      </w:r>
    </w:p>
    <w:p w14:paraId="683FE040" w14:textId="071040B3" w:rsidR="00BC5F9D" w:rsidRDefault="00BC5F9D" w:rsidP="00BC5F9D">
      <w:pPr>
        <w:jc w:val="both"/>
      </w:pPr>
      <w:r>
        <w:t>Las patentes requieren renovaciones periódicas. Además, vigilamos posibles infracciones para proteger tus derechos.</w:t>
      </w:r>
    </w:p>
    <w:p w14:paraId="6C1C3327" w14:textId="77777777" w:rsidR="00BC5F9D" w:rsidRDefault="00BC5F9D" w:rsidP="00037C16">
      <w:pPr>
        <w:jc w:val="both"/>
      </w:pPr>
    </w:p>
    <w:p w14:paraId="324741CD" w14:textId="7D5A0CFE" w:rsidR="00037C16" w:rsidRDefault="00037C16" w:rsidP="00037C16">
      <w:pPr>
        <w:jc w:val="both"/>
      </w:pPr>
      <w:r>
        <w:t>Derechos de Autor: Defendemos los derechos de autores y artistas, asegurando que su trabajo sea reconocido y protegido.</w:t>
      </w:r>
    </w:p>
    <w:p w14:paraId="02B16403" w14:textId="6A5684C1" w:rsidR="00E515E8" w:rsidRDefault="00E515E8" w:rsidP="00037C16">
      <w:pPr>
        <w:jc w:val="both"/>
      </w:pPr>
    </w:p>
    <w:p w14:paraId="388A2ED7" w14:textId="77777777" w:rsidR="00E515E8" w:rsidRDefault="00E515E8" w:rsidP="00E515E8">
      <w:pPr>
        <w:jc w:val="both"/>
      </w:pPr>
      <w:r w:rsidRPr="00A86FE9">
        <w:rPr>
          <w:b/>
          <w:bCs/>
          <w:rPrChange w:id="162" w:author="San Felix" w:date="2025-02-15T18:47:00Z">
            <w:rPr/>
          </w:rPrChange>
        </w:rPr>
        <w:t>Derechos de Autor:</w:t>
      </w:r>
      <w:r>
        <w:t xml:space="preserve"> Protege tu creatividad</w:t>
      </w:r>
    </w:p>
    <w:p w14:paraId="2833BCC8" w14:textId="245DDD3E" w:rsidR="00E515E8" w:rsidRDefault="00E515E8" w:rsidP="00E515E8">
      <w:pPr>
        <w:jc w:val="both"/>
      </w:pPr>
      <w:r>
        <w:t xml:space="preserve">Las obras intelectuales reflejan la creatividad y esfuerzo de sus autores. En </w:t>
      </w:r>
      <w:r w:rsidR="00DE0F7F">
        <w:t>CONSULMARCAS</w:t>
      </w:r>
      <w:r>
        <w:t>, ofrecemos asesoría integral para proteger tus creaciones y garantizar que nadie las use sin tu autorización.</w:t>
      </w:r>
    </w:p>
    <w:p w14:paraId="63DE13DB" w14:textId="77777777" w:rsidR="00E515E8" w:rsidRDefault="00E515E8" w:rsidP="00E515E8">
      <w:pPr>
        <w:jc w:val="both"/>
      </w:pPr>
    </w:p>
    <w:p w14:paraId="59AC922C" w14:textId="77777777" w:rsidR="00E515E8" w:rsidRDefault="00E515E8" w:rsidP="00E515E8">
      <w:pPr>
        <w:jc w:val="both"/>
      </w:pPr>
      <w:r>
        <w:t>¿Qué protege el derecho de autor?</w:t>
      </w:r>
    </w:p>
    <w:p w14:paraId="4C70851D" w14:textId="77777777" w:rsidR="00E515E8" w:rsidRDefault="00E515E8" w:rsidP="00E515E8">
      <w:pPr>
        <w:jc w:val="both"/>
      </w:pPr>
      <w:r>
        <w:t>El derecho de autor protege obras originales expresadas en cualquier medio, incluyendo:</w:t>
      </w:r>
    </w:p>
    <w:p w14:paraId="13AF8F4A" w14:textId="77777777" w:rsidR="00E515E8" w:rsidRDefault="00E515E8" w:rsidP="00E515E8">
      <w:pPr>
        <w:jc w:val="both"/>
      </w:pPr>
    </w:p>
    <w:p w14:paraId="5118D6FC" w14:textId="77777777" w:rsidR="00E515E8" w:rsidRDefault="00E515E8" w:rsidP="00E515E8">
      <w:pPr>
        <w:jc w:val="both"/>
      </w:pPr>
      <w:r>
        <w:rPr>
          <w:rFonts w:ascii="Segoe UI Emoji" w:hAnsi="Segoe UI Emoji" w:cs="Segoe UI Emoji"/>
        </w:rPr>
        <w:t>🎨</w:t>
      </w:r>
      <w:r>
        <w:t xml:space="preserve"> Obras artísticas y literarias: Libros, artículos, pinturas, esculturas, fotografías.</w:t>
      </w:r>
    </w:p>
    <w:p w14:paraId="40FC57DD" w14:textId="77777777" w:rsidR="00E515E8" w:rsidRDefault="00E515E8" w:rsidP="00E515E8">
      <w:pPr>
        <w:jc w:val="both"/>
      </w:pPr>
      <w:r>
        <w:rPr>
          <w:rFonts w:ascii="Segoe UI Emoji" w:hAnsi="Segoe UI Emoji" w:cs="Segoe UI Emoji"/>
        </w:rPr>
        <w:t>🎬</w:t>
      </w:r>
      <w:r>
        <w:t xml:space="preserve"> Obras audiovisuales y multimedia: Películas, series, videos, contenido digital.</w:t>
      </w:r>
    </w:p>
    <w:p w14:paraId="2BC39CB7" w14:textId="77777777" w:rsidR="00E515E8" w:rsidRDefault="00E515E8" w:rsidP="00E515E8">
      <w:pPr>
        <w:jc w:val="both"/>
      </w:pPr>
      <w:r>
        <w:rPr>
          <w:rFonts w:ascii="Segoe UI Emoji" w:hAnsi="Segoe UI Emoji" w:cs="Segoe UI Emoji"/>
        </w:rPr>
        <w:t>🎵</w:t>
      </w:r>
      <w:r>
        <w:t xml:space="preserve"> Música y composiciones: Canciones, partituras, letras musicales.</w:t>
      </w:r>
    </w:p>
    <w:p w14:paraId="0A5FF3BF" w14:textId="77777777" w:rsidR="00E515E8" w:rsidRDefault="00E515E8" w:rsidP="00E515E8">
      <w:pPr>
        <w:jc w:val="both"/>
      </w:pPr>
      <w:r>
        <w:rPr>
          <w:rFonts w:ascii="Segoe UI Emoji" w:hAnsi="Segoe UI Emoji" w:cs="Segoe UI Emoji"/>
        </w:rPr>
        <w:t>💻</w:t>
      </w:r>
      <w:r>
        <w:t xml:space="preserve"> Software y desarrollo tecnológico: Programas informáticos, aplicaciones y videojuegos.</w:t>
      </w:r>
    </w:p>
    <w:p w14:paraId="1E16A302" w14:textId="77777777" w:rsidR="00E515E8" w:rsidRDefault="00E515E8" w:rsidP="00E515E8">
      <w:pPr>
        <w:jc w:val="both"/>
      </w:pPr>
      <w:r>
        <w:rPr>
          <w:rFonts w:ascii="Segoe UI Emoji" w:hAnsi="Segoe UI Emoji" w:cs="Segoe UI Emoji"/>
        </w:rPr>
        <w:t>📑</w:t>
      </w:r>
      <w:r>
        <w:t xml:space="preserve"> Bases de datos y contenido digital: Compilaciones de información con estructura original.</w:t>
      </w:r>
    </w:p>
    <w:p w14:paraId="6578352D" w14:textId="77777777" w:rsidR="00E515E8" w:rsidRDefault="00E515E8" w:rsidP="00E515E8">
      <w:pPr>
        <w:jc w:val="both"/>
      </w:pPr>
    </w:p>
    <w:p w14:paraId="4F9CFB0E" w14:textId="77777777" w:rsidR="00E515E8" w:rsidRDefault="00E515E8" w:rsidP="00E515E8">
      <w:pPr>
        <w:jc w:val="both"/>
      </w:pPr>
      <w:r>
        <w:t>Beneficios del registro de derechos de autor</w:t>
      </w:r>
    </w:p>
    <w:p w14:paraId="54581DA7" w14:textId="77777777" w:rsidR="00E515E8" w:rsidRDefault="00E515E8" w:rsidP="00E515E8">
      <w:pPr>
        <w:jc w:val="both"/>
      </w:pPr>
      <w:r>
        <w:rPr>
          <w:rFonts w:ascii="Segoe UI Emoji" w:hAnsi="Segoe UI Emoji" w:cs="Segoe UI Emoji"/>
        </w:rPr>
        <w:t>✅</w:t>
      </w:r>
      <w:r>
        <w:t xml:space="preserve"> Reconocimiento legal: Garantiza la titularidad de la obra y su protección ante disputas.</w:t>
      </w:r>
    </w:p>
    <w:p w14:paraId="53767A24" w14:textId="77777777" w:rsidR="00E515E8" w:rsidRDefault="00E515E8" w:rsidP="00E515E8">
      <w:pPr>
        <w:jc w:val="both"/>
      </w:pPr>
      <w:r>
        <w:rPr>
          <w:rFonts w:ascii="Segoe UI Emoji" w:hAnsi="Segoe UI Emoji" w:cs="Segoe UI Emoji"/>
        </w:rPr>
        <w:t>✅</w:t>
      </w:r>
      <w:r>
        <w:t xml:space="preserve"> Exclusividad de uso: Permite decidir quién y cómo puede usar tu creación.</w:t>
      </w:r>
    </w:p>
    <w:p w14:paraId="03389531" w14:textId="77777777" w:rsidR="00E515E8" w:rsidRDefault="00E515E8" w:rsidP="00E515E8">
      <w:pPr>
        <w:jc w:val="both"/>
      </w:pPr>
      <w:r>
        <w:rPr>
          <w:rFonts w:ascii="Segoe UI Emoji" w:hAnsi="Segoe UI Emoji" w:cs="Segoe UI Emoji"/>
        </w:rPr>
        <w:t>✅</w:t>
      </w:r>
      <w:r>
        <w:t xml:space="preserve"> Monetización: Facilita la comercialización mediante licencias y cesiones de derechos.</w:t>
      </w:r>
    </w:p>
    <w:p w14:paraId="643E6827" w14:textId="77777777" w:rsidR="00E515E8" w:rsidRDefault="00E515E8" w:rsidP="00E515E8">
      <w:pPr>
        <w:jc w:val="both"/>
      </w:pPr>
    </w:p>
    <w:p w14:paraId="492E9AC0" w14:textId="77777777" w:rsidR="00E515E8" w:rsidRDefault="00E515E8" w:rsidP="00E515E8">
      <w:pPr>
        <w:jc w:val="both"/>
      </w:pPr>
      <w:r>
        <w:t>Nuestro proceso de protección de derechos de autor</w:t>
      </w:r>
    </w:p>
    <w:p w14:paraId="33D80132" w14:textId="141A6A15" w:rsidR="007A1CDB" w:rsidRDefault="007A1CDB" w:rsidP="00163177">
      <w:pPr>
        <w:pStyle w:val="Prrafodelista"/>
        <w:numPr>
          <w:ilvl w:val="0"/>
          <w:numId w:val="2"/>
        </w:numPr>
        <w:jc w:val="both"/>
      </w:pPr>
      <w:r>
        <w:t>Asesoría y análisis de protección</w:t>
      </w:r>
    </w:p>
    <w:p w14:paraId="00B2AC77" w14:textId="77777777" w:rsidR="007A1CDB" w:rsidRDefault="007A1CDB" w:rsidP="007A1CDB">
      <w:pPr>
        <w:jc w:val="both"/>
      </w:pPr>
      <w:r>
        <w:t>Evaluamos la naturaleza de tu obra y definimos la mejor estrategia de protección.</w:t>
      </w:r>
    </w:p>
    <w:p w14:paraId="618F07C7" w14:textId="77777777" w:rsidR="007A1CDB" w:rsidRDefault="007A1CDB" w:rsidP="007A1CDB">
      <w:pPr>
        <w:jc w:val="both"/>
      </w:pPr>
    </w:p>
    <w:p w14:paraId="472A4020" w14:textId="5BA99733" w:rsidR="007A1CDB" w:rsidRDefault="007A1CDB" w:rsidP="00163177">
      <w:pPr>
        <w:pStyle w:val="Prrafodelista"/>
        <w:numPr>
          <w:ilvl w:val="0"/>
          <w:numId w:val="2"/>
        </w:numPr>
        <w:jc w:val="both"/>
      </w:pPr>
      <w:r>
        <w:t>Registro ante la entidad competente</w:t>
      </w:r>
    </w:p>
    <w:p w14:paraId="3AEAE0F8" w14:textId="4E86B43F" w:rsidR="007A1CDB" w:rsidRDefault="007A1CDB" w:rsidP="007A1CDB">
      <w:pPr>
        <w:jc w:val="both"/>
      </w:pPr>
      <w:r>
        <w:t xml:space="preserve">Presentamos la solicitud de registro en la </w:t>
      </w:r>
      <w:r w:rsidR="003827E7">
        <w:t>Dirección Nacional de Derechos de Autor</w:t>
      </w:r>
      <w:r>
        <w:t>, asegurando el cumplimiento de requisitos.</w:t>
      </w:r>
    </w:p>
    <w:p w14:paraId="5FC55FA9" w14:textId="77777777" w:rsidR="007A1CDB" w:rsidRDefault="007A1CDB" w:rsidP="007A1CDB">
      <w:pPr>
        <w:jc w:val="both"/>
      </w:pPr>
    </w:p>
    <w:p w14:paraId="31F3C0DE" w14:textId="01BA1AFA" w:rsidR="007A1CDB" w:rsidRDefault="007A1CDB" w:rsidP="00163177">
      <w:pPr>
        <w:pStyle w:val="Prrafodelista"/>
        <w:numPr>
          <w:ilvl w:val="0"/>
          <w:numId w:val="2"/>
        </w:numPr>
        <w:jc w:val="both"/>
      </w:pPr>
      <w:r>
        <w:t>Redacción de contratos y licencias</w:t>
      </w:r>
    </w:p>
    <w:p w14:paraId="6F3AE2C1" w14:textId="77777777" w:rsidR="007A1CDB" w:rsidRDefault="007A1CDB" w:rsidP="007A1CDB">
      <w:pPr>
        <w:jc w:val="both"/>
      </w:pPr>
      <w:r>
        <w:t>Elaboramos acuerdos de cesión de derechos, licencias de uso y otros documentos para explotar tu obra de manera segura.</w:t>
      </w:r>
    </w:p>
    <w:p w14:paraId="411A0BB6" w14:textId="77777777" w:rsidR="007A1CDB" w:rsidRDefault="007A1CDB" w:rsidP="007A1CDB">
      <w:pPr>
        <w:jc w:val="both"/>
      </w:pPr>
    </w:p>
    <w:p w14:paraId="1F4019DD" w14:textId="55172E13" w:rsidR="007A1CDB" w:rsidRDefault="007A1CDB" w:rsidP="00163177">
      <w:pPr>
        <w:pStyle w:val="Prrafodelista"/>
        <w:numPr>
          <w:ilvl w:val="0"/>
          <w:numId w:val="2"/>
        </w:numPr>
        <w:jc w:val="both"/>
      </w:pPr>
      <w:r>
        <w:t>Defensa legal y acciones contra infracciones</w:t>
      </w:r>
    </w:p>
    <w:p w14:paraId="792CF777" w14:textId="77777777" w:rsidR="007A1CDB" w:rsidRDefault="007A1CDB" w:rsidP="007A1CDB">
      <w:pPr>
        <w:jc w:val="both"/>
      </w:pPr>
      <w:r>
        <w:t>Te representamos en casos de plagio, uso indebido o disputas sobre la titularidad de la obra.</w:t>
      </w:r>
    </w:p>
    <w:p w14:paraId="4D1E9BAC" w14:textId="77777777" w:rsidR="007A1CDB" w:rsidRDefault="007A1CDB" w:rsidP="007A1CDB">
      <w:pPr>
        <w:jc w:val="both"/>
      </w:pPr>
    </w:p>
    <w:p w14:paraId="2A46F0AC" w14:textId="754F63F1" w:rsidR="007A1CDB" w:rsidRDefault="007A1CDB" w:rsidP="00163177">
      <w:pPr>
        <w:pStyle w:val="Prrafodelista"/>
        <w:numPr>
          <w:ilvl w:val="0"/>
          <w:numId w:val="2"/>
        </w:numPr>
        <w:jc w:val="both"/>
      </w:pPr>
      <w:r>
        <w:t>Protección digital y gestión de derechos en internet</w:t>
      </w:r>
    </w:p>
    <w:p w14:paraId="5C52163F" w14:textId="7FAF4F6D" w:rsidR="00E515E8" w:rsidRDefault="007A1CDB" w:rsidP="007A1CDB">
      <w:pPr>
        <w:jc w:val="both"/>
      </w:pPr>
      <w:r>
        <w:t>Asesoramos en estrategias de protección en el internet.</w:t>
      </w:r>
    </w:p>
    <w:p w14:paraId="0386F972" w14:textId="6C1C2CCE" w:rsidR="007A1CDB" w:rsidRDefault="007A1CDB" w:rsidP="007A1CDB">
      <w:pPr>
        <w:jc w:val="both"/>
      </w:pPr>
    </w:p>
    <w:p w14:paraId="0FEFC2FD" w14:textId="77777777" w:rsidR="007A1CDB" w:rsidRDefault="007A1CDB" w:rsidP="007A1CDB">
      <w:pPr>
        <w:jc w:val="both"/>
      </w:pPr>
    </w:p>
    <w:p w14:paraId="72B42A37" w14:textId="1FBC8C89" w:rsidR="00037C16" w:rsidRDefault="00037C16" w:rsidP="00037C16">
      <w:pPr>
        <w:jc w:val="both"/>
      </w:pPr>
      <w:r w:rsidRPr="00DD207E">
        <w:rPr>
          <w:b/>
          <w:bCs/>
        </w:rPr>
        <w:lastRenderedPageBreak/>
        <w:t>Litigios y Resolución de Disputas:</w:t>
      </w:r>
      <w:r>
        <w:t xml:space="preserve"> Representamos a nuestros clientes en litigios de propiedad intelectual, resolviendo disputas de manera efectiva.</w:t>
      </w:r>
    </w:p>
    <w:p w14:paraId="1F681FDD" w14:textId="789B2EAF" w:rsidR="00DD207E" w:rsidRDefault="00DD207E" w:rsidP="00037C16">
      <w:pPr>
        <w:jc w:val="both"/>
      </w:pPr>
    </w:p>
    <w:p w14:paraId="78CED95D" w14:textId="77777777" w:rsidR="007C3061" w:rsidRDefault="007C3061" w:rsidP="007C3061">
      <w:pPr>
        <w:jc w:val="both"/>
      </w:pPr>
      <w:r>
        <w:t>Litigios y Resolución de Disputas en Propiedad Intelectual</w:t>
      </w:r>
    </w:p>
    <w:p w14:paraId="3275B46E" w14:textId="3508BFBC" w:rsidR="007C3061" w:rsidRDefault="007C3061" w:rsidP="007C3061">
      <w:pPr>
        <w:jc w:val="both"/>
      </w:pPr>
      <w:r>
        <w:t>En el mundo de la innovación y la creatividad, los conflictos sobre propiedad intelectual pueden surgir en cualquier momento. En CONSULMARCAS, defendemos los derechos de nuestros clientes en disputas sobre marcas, patentes, derechos de autor y otros activos intangibles, garantizando una protección efectiva tanto en instancias judiciales como en mecanismos alternativos de resolución de conflictos.</w:t>
      </w:r>
    </w:p>
    <w:p w14:paraId="6897AC50" w14:textId="77777777" w:rsidR="007C3061" w:rsidRDefault="007C3061" w:rsidP="007C3061">
      <w:pPr>
        <w:jc w:val="both"/>
      </w:pPr>
    </w:p>
    <w:p w14:paraId="1DBA566D" w14:textId="77777777" w:rsidR="007C3061" w:rsidRDefault="007C3061" w:rsidP="007C3061">
      <w:pPr>
        <w:jc w:val="both"/>
      </w:pPr>
      <w:r>
        <w:t>¿Cuándo necesitas defensa legal en propiedad intelectual?</w:t>
      </w:r>
    </w:p>
    <w:p w14:paraId="10925384" w14:textId="77777777" w:rsidR="007C3061" w:rsidRDefault="007C3061" w:rsidP="007C3061">
      <w:pPr>
        <w:jc w:val="both"/>
      </w:pPr>
      <w:r>
        <w:rPr>
          <w:rFonts w:ascii="Segoe UI Emoji" w:hAnsi="Segoe UI Emoji" w:cs="Segoe UI Emoji"/>
        </w:rPr>
        <w:t>🔹</w:t>
      </w:r>
      <w:r>
        <w:t xml:space="preserve"> Infracción de marca o patente: Uso no autorizado de un signo distintivo o invención patentada.</w:t>
      </w:r>
    </w:p>
    <w:p w14:paraId="589AA01B" w14:textId="77777777" w:rsidR="007C3061" w:rsidRDefault="007C3061" w:rsidP="007C3061">
      <w:pPr>
        <w:jc w:val="both"/>
      </w:pPr>
      <w:r>
        <w:rPr>
          <w:rFonts w:ascii="Segoe UI Emoji" w:hAnsi="Segoe UI Emoji" w:cs="Segoe UI Emoji"/>
        </w:rPr>
        <w:t>🔹</w:t>
      </w:r>
      <w:r>
        <w:t xml:space="preserve"> Plagio o copia de obras protegidas por derechos de autor: Reproducción ilegal de contenido literario, artístico, musical o digital.</w:t>
      </w:r>
    </w:p>
    <w:p w14:paraId="3EFD0BA4" w14:textId="77777777" w:rsidR="007C3061" w:rsidRDefault="007C3061" w:rsidP="007C3061">
      <w:pPr>
        <w:jc w:val="both"/>
      </w:pPr>
      <w:r>
        <w:rPr>
          <w:rFonts w:ascii="Segoe UI Emoji" w:hAnsi="Segoe UI Emoji" w:cs="Segoe UI Emoji"/>
        </w:rPr>
        <w:t>🔹</w:t>
      </w:r>
      <w:r>
        <w:t xml:space="preserve"> Competencia desleal: Uso indebido de signos distintivos, falsificación o publicidad engañosa.</w:t>
      </w:r>
    </w:p>
    <w:p w14:paraId="0CB478A2" w14:textId="77777777" w:rsidR="007C3061" w:rsidRDefault="007C3061" w:rsidP="007C3061">
      <w:pPr>
        <w:jc w:val="both"/>
      </w:pPr>
      <w:r>
        <w:rPr>
          <w:rFonts w:ascii="Segoe UI Emoji" w:hAnsi="Segoe UI Emoji" w:cs="Segoe UI Emoji"/>
        </w:rPr>
        <w:t>🔹</w:t>
      </w:r>
      <w:r>
        <w:t xml:space="preserve"> Uso no autorizado de software o tecnología protegida: Violación de licencias o distribución ilegal de software.</w:t>
      </w:r>
    </w:p>
    <w:p w14:paraId="0284A178" w14:textId="77777777" w:rsidR="007C3061" w:rsidRDefault="007C3061" w:rsidP="007C3061">
      <w:pPr>
        <w:jc w:val="both"/>
      </w:pPr>
      <w:r>
        <w:rPr>
          <w:rFonts w:ascii="Segoe UI Emoji" w:hAnsi="Segoe UI Emoji" w:cs="Segoe UI Emoji"/>
        </w:rPr>
        <w:t>🔹</w:t>
      </w:r>
      <w:r>
        <w:t xml:space="preserve"> Conflictos por titularidad de derechos: Disputas entre coautores, socios comerciales o empresas sobre la propiedad de una obra o invención.</w:t>
      </w:r>
    </w:p>
    <w:p w14:paraId="35331811" w14:textId="77777777" w:rsidR="007C3061" w:rsidRDefault="007C3061" w:rsidP="007C3061">
      <w:pPr>
        <w:jc w:val="both"/>
      </w:pPr>
    </w:p>
    <w:p w14:paraId="042F02BF" w14:textId="77777777" w:rsidR="007C3061" w:rsidRDefault="007C3061" w:rsidP="007C3061">
      <w:pPr>
        <w:jc w:val="both"/>
      </w:pPr>
      <w:r>
        <w:t>Estrategias de resolución de conflictos</w:t>
      </w:r>
    </w:p>
    <w:p w14:paraId="1A891735" w14:textId="0C5C01EE" w:rsidR="007C3061" w:rsidRDefault="007C3061" w:rsidP="007C3061">
      <w:pPr>
        <w:jc w:val="both"/>
      </w:pPr>
      <w:r>
        <w:t xml:space="preserve">En </w:t>
      </w:r>
      <w:r w:rsidR="00047E32">
        <w:t>CONSULMARCAS</w:t>
      </w:r>
      <w:r>
        <w:t>, ofrecemos diferentes estrategias para resolver disputas de manera eficiente y efectiva:</w:t>
      </w:r>
    </w:p>
    <w:p w14:paraId="35C6E44E" w14:textId="77777777" w:rsidR="007C3061" w:rsidRDefault="007C3061" w:rsidP="007C3061">
      <w:pPr>
        <w:jc w:val="both"/>
      </w:pPr>
      <w:r>
        <w:rPr>
          <w:rFonts w:ascii="Segoe UI Emoji" w:hAnsi="Segoe UI Emoji" w:cs="Segoe UI Emoji"/>
        </w:rPr>
        <w:t>⚖</w:t>
      </w:r>
      <w:r>
        <w:t>️ Litigios en tribunales</w:t>
      </w:r>
    </w:p>
    <w:p w14:paraId="2A315FE6" w14:textId="77777777" w:rsidR="007C3061" w:rsidRDefault="007C3061" w:rsidP="007C3061">
      <w:pPr>
        <w:jc w:val="both"/>
      </w:pPr>
      <w:r>
        <w:t>Representamos a nuestros clientes en procesos judiciales por infracción de derechos de propiedad intelectual, competencia desleal y otros conflictos relacionados.</w:t>
      </w:r>
    </w:p>
    <w:p w14:paraId="76053AB0" w14:textId="77777777" w:rsidR="007C3061" w:rsidRDefault="007C3061" w:rsidP="007C3061">
      <w:pPr>
        <w:jc w:val="both"/>
      </w:pPr>
      <w:r>
        <w:rPr>
          <w:rFonts w:ascii="Segoe UI Emoji" w:hAnsi="Segoe UI Emoji" w:cs="Segoe UI Emoji"/>
        </w:rPr>
        <w:t>🤝</w:t>
      </w:r>
      <w:r>
        <w:t xml:space="preserve"> Negociación y acuerdos extrajudiciales</w:t>
      </w:r>
    </w:p>
    <w:p w14:paraId="41A96F25" w14:textId="77777777" w:rsidR="007C3061" w:rsidRDefault="007C3061" w:rsidP="007C3061">
      <w:pPr>
        <w:jc w:val="both"/>
      </w:pPr>
      <w:r>
        <w:t>Buscamos soluciones estratégicas para evitar procesos largos y costosos, alcanzando acuerdos que protejan los intereses de nuestros clientes.</w:t>
      </w:r>
    </w:p>
    <w:p w14:paraId="1F021363" w14:textId="77777777" w:rsidR="007C3061" w:rsidRDefault="007C3061" w:rsidP="007C3061">
      <w:pPr>
        <w:jc w:val="both"/>
      </w:pPr>
      <w:r>
        <w:rPr>
          <w:rFonts w:ascii="Segoe UI Emoji" w:hAnsi="Segoe UI Emoji" w:cs="Segoe UI Emoji"/>
        </w:rPr>
        <w:t>🔍</w:t>
      </w:r>
      <w:r>
        <w:t xml:space="preserve"> Oposición y defensa en procedimientos administrativos</w:t>
      </w:r>
    </w:p>
    <w:p w14:paraId="2DAE7816" w14:textId="17A849A6" w:rsidR="007C3061" w:rsidRDefault="007C3061" w:rsidP="007C3061">
      <w:pPr>
        <w:jc w:val="both"/>
      </w:pPr>
      <w:r>
        <w:t xml:space="preserve">Actuamos ante </w:t>
      </w:r>
      <w:r w:rsidR="00DD0E20">
        <w:t>el Servicio Nacional de Derechos Intelectuales</w:t>
      </w:r>
      <w:r>
        <w:t xml:space="preserve"> para presentar oposiciones a registros indebidos y defender solicitudes legítimas.</w:t>
      </w:r>
    </w:p>
    <w:p w14:paraId="062B7373" w14:textId="77777777" w:rsidR="007C3061" w:rsidRDefault="007C3061" w:rsidP="007C3061">
      <w:pPr>
        <w:jc w:val="both"/>
      </w:pPr>
      <w:r>
        <w:rPr>
          <w:rFonts w:ascii="Segoe UI Emoji" w:hAnsi="Segoe UI Emoji" w:cs="Segoe UI Emoji"/>
        </w:rPr>
        <w:t>⚖</w:t>
      </w:r>
      <w:r>
        <w:t>️ Arbitraje y mediación</w:t>
      </w:r>
    </w:p>
    <w:p w14:paraId="4BF8AA7D" w14:textId="77777777" w:rsidR="007C3061" w:rsidRDefault="007C3061" w:rsidP="007C3061">
      <w:pPr>
        <w:jc w:val="both"/>
      </w:pPr>
      <w:r>
        <w:lastRenderedPageBreak/>
        <w:t>Participamos en mecanismos alternativos de resolución de disputas, logrando soluciones rápidas y favorables en conflictos de propiedad intelectual.</w:t>
      </w:r>
    </w:p>
    <w:p w14:paraId="38F9B213" w14:textId="77777777" w:rsidR="007C3061" w:rsidRDefault="007C3061" w:rsidP="007C3061">
      <w:pPr>
        <w:jc w:val="both"/>
      </w:pPr>
      <w:r>
        <w:rPr>
          <w:rFonts w:ascii="Segoe UI Emoji" w:hAnsi="Segoe UI Emoji" w:cs="Segoe UI Emoji"/>
        </w:rPr>
        <w:t>🔎</w:t>
      </w:r>
      <w:r>
        <w:t xml:space="preserve"> Monitoreo y vigilancia</w:t>
      </w:r>
    </w:p>
    <w:p w14:paraId="745AE1C3" w14:textId="5E316309" w:rsidR="00DD207E" w:rsidRDefault="007C3061" w:rsidP="007C3061">
      <w:pPr>
        <w:jc w:val="both"/>
      </w:pPr>
      <w:r>
        <w:t>Detectamos infracciones y tomamos medidas preventivas para evitar litigios innecesarios.</w:t>
      </w:r>
    </w:p>
    <w:p w14:paraId="0F4A61A5" w14:textId="560396A9" w:rsidR="00DD207E" w:rsidRDefault="00DD207E" w:rsidP="00037C16">
      <w:pPr>
        <w:jc w:val="both"/>
      </w:pPr>
    </w:p>
    <w:p w14:paraId="62B7B5FC" w14:textId="77777777" w:rsidR="000E12EE" w:rsidRDefault="000E12EE" w:rsidP="00037C16">
      <w:pPr>
        <w:jc w:val="both"/>
      </w:pPr>
    </w:p>
    <w:p w14:paraId="04C46A88" w14:textId="05D5178B" w:rsidR="00CE15D0" w:rsidRDefault="001D36D6" w:rsidP="00037C16">
      <w:pPr>
        <w:jc w:val="both"/>
      </w:pPr>
      <w:r w:rsidRPr="00CF2B4D">
        <w:rPr>
          <w:b/>
          <w:bCs/>
        </w:rPr>
        <w:t>Oposiciones y Tutelas Administrativas</w:t>
      </w:r>
      <w:r w:rsidRPr="001D36D6">
        <w:t>: Ofrecemos servicios completos en procedimientos de oposiciones para proteger tus derechos contra registros de terceros que puedan entrar en conflicto con tus marcas o patentes.</w:t>
      </w:r>
      <w:r>
        <w:t xml:space="preserve"> </w:t>
      </w:r>
      <w:r w:rsidR="00CE15D0" w:rsidRPr="00CE15D0">
        <w:t xml:space="preserve">Además, gestionamos tutelas administrativas </w:t>
      </w:r>
      <w:r w:rsidR="00CE15D0">
        <w:t>en contra</w:t>
      </w:r>
      <w:r w:rsidR="00CE15D0" w:rsidRPr="00CE15D0">
        <w:t xml:space="preserve"> personas o entidades que estén vulnerando tus derechos de propiedad intelectual, asegurando que se respeten y protejan adecuadamente.</w:t>
      </w:r>
    </w:p>
    <w:p w14:paraId="5AF4D9AE" w14:textId="7E4FCC29" w:rsidR="001C42C3" w:rsidRDefault="001C42C3" w:rsidP="00037C16">
      <w:pPr>
        <w:jc w:val="both"/>
      </w:pPr>
    </w:p>
    <w:p w14:paraId="584E63BB" w14:textId="77777777" w:rsidR="001C42C3" w:rsidRDefault="001C42C3" w:rsidP="001C42C3">
      <w:pPr>
        <w:jc w:val="both"/>
      </w:pPr>
      <w:r>
        <w:t>Oposiciones y Tutelas Administrativas en Propiedad Intelectual</w:t>
      </w:r>
    </w:p>
    <w:p w14:paraId="5254D2CE" w14:textId="279F2553" w:rsidR="001C42C3" w:rsidRDefault="001C42C3" w:rsidP="001C42C3">
      <w:pPr>
        <w:jc w:val="both"/>
      </w:pPr>
      <w:r>
        <w:t xml:space="preserve">El registro de marcas, patentes y otros derechos de propiedad intelectual puede verse afectado por solicitudes indebidas o conflictos con terceros. En </w:t>
      </w:r>
      <w:r w:rsidR="00683C7A">
        <w:t>CONSULMARCAS</w:t>
      </w:r>
      <w:r>
        <w:t>, ofrecemos asesoría especializada en oposiciones y tutelas administrativas, asegurando que tus derechos sean protegidos de manera efectiva</w:t>
      </w:r>
      <w:r w:rsidR="00BC420C">
        <w:t>.</w:t>
      </w:r>
    </w:p>
    <w:p w14:paraId="1B27F976" w14:textId="77777777" w:rsidR="001C42C3" w:rsidRDefault="001C42C3" w:rsidP="001C42C3">
      <w:pPr>
        <w:jc w:val="both"/>
      </w:pPr>
    </w:p>
    <w:p w14:paraId="6799E86D" w14:textId="253317E4" w:rsidR="001C42C3" w:rsidRDefault="001C42C3" w:rsidP="001C42C3">
      <w:pPr>
        <w:jc w:val="both"/>
      </w:pPr>
      <w:r>
        <w:t xml:space="preserve">Oposiciones a registros de propiedad </w:t>
      </w:r>
      <w:r w:rsidR="00437618">
        <w:t>industrial</w:t>
      </w:r>
    </w:p>
    <w:p w14:paraId="16767F28" w14:textId="5B939509" w:rsidR="001C42C3" w:rsidRDefault="001C42C3" w:rsidP="001C42C3">
      <w:pPr>
        <w:jc w:val="both"/>
      </w:pPr>
      <w:r>
        <w:t xml:space="preserve">Cuando una empresa o persona intenta registrar una marca, patente o diseño industrial que pueda afectar tus derechos, puedes presentar una oposición ante </w:t>
      </w:r>
      <w:r w:rsidR="004A3F6E">
        <w:t>Dirección Nacional de Propiedad Industrial.</w:t>
      </w:r>
    </w:p>
    <w:p w14:paraId="5AF8E80A" w14:textId="77777777" w:rsidR="001C42C3" w:rsidRDefault="001C42C3" w:rsidP="001C42C3">
      <w:pPr>
        <w:jc w:val="both"/>
      </w:pPr>
    </w:p>
    <w:p w14:paraId="19EA9E8D" w14:textId="77777777" w:rsidR="001C42C3" w:rsidRDefault="001C42C3" w:rsidP="001C42C3">
      <w:pPr>
        <w:jc w:val="both"/>
      </w:pPr>
      <w:r>
        <w:rPr>
          <w:rFonts w:ascii="Segoe UI Emoji" w:hAnsi="Segoe UI Emoji" w:cs="Segoe UI Emoji"/>
        </w:rPr>
        <w:t>🔹</w:t>
      </w:r>
      <w:r>
        <w:t xml:space="preserve"> ¿Cuándo presentar una oposición?</w:t>
      </w:r>
    </w:p>
    <w:p w14:paraId="58D155AC" w14:textId="77777777" w:rsidR="001C42C3" w:rsidRDefault="001C42C3" w:rsidP="001C42C3">
      <w:pPr>
        <w:jc w:val="both"/>
      </w:pPr>
      <w:r>
        <w:rPr>
          <w:rFonts w:ascii="Segoe UI Emoji" w:hAnsi="Segoe UI Emoji" w:cs="Segoe UI Emoji"/>
        </w:rPr>
        <w:t>✔</w:t>
      </w:r>
      <w:r>
        <w:t>️ Si la nueva marca es similar o idéntica a la tuya y puede causar confusión en el mercado.</w:t>
      </w:r>
    </w:p>
    <w:p w14:paraId="71D08824" w14:textId="77777777" w:rsidR="001C42C3" w:rsidRDefault="001C42C3" w:rsidP="001C42C3">
      <w:pPr>
        <w:jc w:val="both"/>
      </w:pPr>
      <w:r>
        <w:rPr>
          <w:rFonts w:ascii="Segoe UI Emoji" w:hAnsi="Segoe UI Emoji" w:cs="Segoe UI Emoji"/>
        </w:rPr>
        <w:t>✔</w:t>
      </w:r>
      <w:r>
        <w:t>️ Si el signo distintivo solicitado vulnera derechos previos adquiridos por tu empresa.</w:t>
      </w:r>
    </w:p>
    <w:p w14:paraId="6803B30E" w14:textId="77777777" w:rsidR="001C42C3" w:rsidRDefault="001C42C3" w:rsidP="001C42C3">
      <w:pPr>
        <w:jc w:val="both"/>
      </w:pPr>
      <w:r>
        <w:rPr>
          <w:rFonts w:ascii="Segoe UI Emoji" w:hAnsi="Segoe UI Emoji" w:cs="Segoe UI Emoji"/>
        </w:rPr>
        <w:t>✔</w:t>
      </w:r>
      <w:r>
        <w:t>️ Si se intenta registrar un diseño o patente que no cumple con los requisitos de originalidad o novedad.</w:t>
      </w:r>
    </w:p>
    <w:p w14:paraId="70F9022A" w14:textId="77777777" w:rsidR="001C42C3" w:rsidRDefault="001C42C3" w:rsidP="001C42C3">
      <w:pPr>
        <w:jc w:val="both"/>
      </w:pPr>
      <w:r>
        <w:rPr>
          <w:rFonts w:ascii="Segoe UI Emoji" w:hAnsi="Segoe UI Emoji" w:cs="Segoe UI Emoji"/>
        </w:rPr>
        <w:t>✔</w:t>
      </w:r>
      <w:r>
        <w:t>️ Si el solicitante actúa de mala fe al intentar registrar un signo ajeno.</w:t>
      </w:r>
    </w:p>
    <w:p w14:paraId="1BD4FC8C" w14:textId="77777777" w:rsidR="001C42C3" w:rsidRDefault="001C42C3" w:rsidP="001C42C3">
      <w:pPr>
        <w:jc w:val="both"/>
      </w:pPr>
    </w:p>
    <w:p w14:paraId="54E940EE" w14:textId="42CC2D12" w:rsidR="001C42C3" w:rsidRDefault="001C42C3" w:rsidP="001C42C3">
      <w:pPr>
        <w:jc w:val="both"/>
      </w:pPr>
      <w:r>
        <w:t>Nuestro proceso de oposición</w:t>
      </w:r>
    </w:p>
    <w:p w14:paraId="175FA5E2" w14:textId="77777777" w:rsidR="00CF798D" w:rsidRDefault="001C42C3" w:rsidP="00CF798D">
      <w:pPr>
        <w:pStyle w:val="Prrafodelista"/>
        <w:numPr>
          <w:ilvl w:val="0"/>
          <w:numId w:val="5"/>
        </w:numPr>
        <w:jc w:val="both"/>
      </w:pPr>
      <w:r>
        <w:t xml:space="preserve">Análisis y monitoreo: Revisamos solicitudes de registro </w:t>
      </w:r>
      <w:r w:rsidR="00796477">
        <w:t xml:space="preserve">en la gaceta de Propiedad Intelectual, </w:t>
      </w:r>
      <w:r>
        <w:t>para detectar conflictos potenciales.</w:t>
      </w:r>
    </w:p>
    <w:p w14:paraId="4D633EC6" w14:textId="76FE5DC1" w:rsidR="001C42C3" w:rsidRDefault="001C42C3" w:rsidP="00CF798D">
      <w:pPr>
        <w:pStyle w:val="Prrafodelista"/>
        <w:numPr>
          <w:ilvl w:val="0"/>
          <w:numId w:val="5"/>
        </w:numPr>
        <w:jc w:val="both"/>
      </w:pPr>
      <w:r>
        <w:t xml:space="preserve">Presentación de oposición: Preparamos y presentamos los argumentos legales ante la </w:t>
      </w:r>
      <w:r w:rsidR="00CF798D">
        <w:t>Dirección Nacional de Propiedad Industrial.</w:t>
      </w:r>
    </w:p>
    <w:p w14:paraId="736C211F" w14:textId="05403604" w:rsidR="001C42C3" w:rsidRDefault="001C42C3" w:rsidP="00175E14">
      <w:pPr>
        <w:pStyle w:val="Prrafodelista"/>
        <w:numPr>
          <w:ilvl w:val="0"/>
          <w:numId w:val="5"/>
        </w:numPr>
        <w:jc w:val="both"/>
      </w:pPr>
      <w:r>
        <w:lastRenderedPageBreak/>
        <w:t>Seguimiento del procedimiento: Respondemos requerimientos y gestionamos negociaciones si es necesario.</w:t>
      </w:r>
    </w:p>
    <w:p w14:paraId="163F9162" w14:textId="6D237B5B" w:rsidR="001C42C3" w:rsidRDefault="001C42C3" w:rsidP="00175E14">
      <w:pPr>
        <w:pStyle w:val="Prrafodelista"/>
        <w:numPr>
          <w:ilvl w:val="0"/>
          <w:numId w:val="5"/>
        </w:numPr>
        <w:jc w:val="both"/>
      </w:pPr>
      <w:r>
        <w:t>Defensa en caso de impugnaciones: Representamos a nuestros clientes ante recursos administrativos y judiciales.</w:t>
      </w:r>
    </w:p>
    <w:p w14:paraId="1FB91E77" w14:textId="77777777" w:rsidR="001C42C3" w:rsidRDefault="001C42C3" w:rsidP="001C42C3">
      <w:pPr>
        <w:jc w:val="both"/>
      </w:pPr>
    </w:p>
    <w:p w14:paraId="1BD2881C" w14:textId="77777777" w:rsidR="001C42C3" w:rsidRDefault="001C42C3" w:rsidP="001C42C3">
      <w:pPr>
        <w:jc w:val="both"/>
      </w:pPr>
      <w:r>
        <w:t>Tutelas administrativas en propiedad intelectual</w:t>
      </w:r>
    </w:p>
    <w:p w14:paraId="76BC5B95" w14:textId="1A5F1013" w:rsidR="001C42C3" w:rsidRDefault="001C42C3" w:rsidP="001C42C3">
      <w:pPr>
        <w:jc w:val="both"/>
      </w:pPr>
      <w:r>
        <w:t>Las tutelas administrativas permiten defender derechos de propiedad intelectual cuando se han visto afectados por actos de terceros</w:t>
      </w:r>
      <w:r w:rsidR="00BF4CCF">
        <w:t>.</w:t>
      </w:r>
    </w:p>
    <w:p w14:paraId="1402D39D" w14:textId="77777777" w:rsidR="001C42C3" w:rsidRDefault="001C42C3" w:rsidP="001C42C3">
      <w:pPr>
        <w:jc w:val="both"/>
      </w:pPr>
    </w:p>
    <w:p w14:paraId="4B7CF06C" w14:textId="77777777" w:rsidR="001C42C3" w:rsidRDefault="001C42C3" w:rsidP="001C42C3">
      <w:pPr>
        <w:jc w:val="both"/>
      </w:pPr>
      <w:r>
        <w:rPr>
          <w:rFonts w:ascii="Segoe UI Emoji" w:hAnsi="Segoe UI Emoji" w:cs="Segoe UI Emoji"/>
        </w:rPr>
        <w:t>🔹</w:t>
      </w:r>
      <w:r>
        <w:t xml:space="preserve"> Nuestro proceso de tutela administrativa</w:t>
      </w:r>
    </w:p>
    <w:p w14:paraId="13203687" w14:textId="471CF1D0" w:rsidR="001C42C3" w:rsidRDefault="001C42C3" w:rsidP="001C42C3">
      <w:pPr>
        <w:pStyle w:val="Prrafodelista"/>
        <w:numPr>
          <w:ilvl w:val="0"/>
          <w:numId w:val="4"/>
        </w:numPr>
        <w:jc w:val="both"/>
      </w:pPr>
      <w:r>
        <w:t>Análisis del caso: Evaluamos la viabilidad de la tutela y diseñamos la estrategia legal.</w:t>
      </w:r>
    </w:p>
    <w:p w14:paraId="55D8A3F8" w14:textId="7C09F5B8" w:rsidR="001C42C3" w:rsidRDefault="001C42C3" w:rsidP="001C42C3">
      <w:pPr>
        <w:pStyle w:val="Prrafodelista"/>
        <w:numPr>
          <w:ilvl w:val="0"/>
          <w:numId w:val="4"/>
        </w:numPr>
        <w:jc w:val="both"/>
      </w:pPr>
      <w:r>
        <w:t>Interposición de</w:t>
      </w:r>
      <w:r w:rsidR="0013452C">
        <w:t xml:space="preserve"> la tutela administrativa</w:t>
      </w:r>
      <w:r>
        <w:t xml:space="preserve">: Presentamos la tutela ante la </w:t>
      </w:r>
      <w:r w:rsidR="00FB7E36">
        <w:t>Dirección Nacional</w:t>
      </w:r>
      <w:r>
        <w:t xml:space="preserve"> correspondiente.</w:t>
      </w:r>
    </w:p>
    <w:p w14:paraId="73175382" w14:textId="070259A2" w:rsidR="001C42C3" w:rsidRDefault="001C42C3" w:rsidP="001C42C3">
      <w:pPr>
        <w:pStyle w:val="Prrafodelista"/>
        <w:numPr>
          <w:ilvl w:val="0"/>
          <w:numId w:val="4"/>
        </w:numPr>
        <w:jc w:val="both"/>
      </w:pPr>
      <w:r>
        <w:t>Defensa y seguimiento: Representamos al cliente en audiencias y respondemos a requerimientos.</w:t>
      </w:r>
    </w:p>
    <w:p w14:paraId="56584CEF" w14:textId="003561FD" w:rsidR="001C42C3" w:rsidRDefault="001C42C3" w:rsidP="001C42C3">
      <w:pPr>
        <w:pStyle w:val="Prrafodelista"/>
        <w:numPr>
          <w:ilvl w:val="0"/>
          <w:numId w:val="4"/>
        </w:numPr>
        <w:jc w:val="both"/>
      </w:pPr>
      <w:r>
        <w:t>Acciones adicionales: Si es necesario, llevamos el caso a instancias judiciales para garantizar la protección del derecho.</w:t>
      </w:r>
    </w:p>
    <w:p w14:paraId="674E5919" w14:textId="77777777" w:rsidR="001C42C3" w:rsidRDefault="001C42C3" w:rsidP="00037C16">
      <w:pPr>
        <w:jc w:val="both"/>
      </w:pPr>
    </w:p>
    <w:p w14:paraId="7E37A245" w14:textId="2BEF46B4" w:rsidR="00037C16" w:rsidRDefault="00037C16" w:rsidP="00037C16">
      <w:pPr>
        <w:jc w:val="both"/>
      </w:pPr>
      <w:r w:rsidRPr="00DC162F">
        <w:rPr>
          <w:b/>
          <w:bCs/>
        </w:rPr>
        <w:t xml:space="preserve">Consultoría y </w:t>
      </w:r>
      <w:r w:rsidRPr="00A86FE9">
        <w:rPr>
          <w:b/>
          <w:bCs/>
        </w:rPr>
        <w:t>Estrateg</w:t>
      </w:r>
      <w:r w:rsidRPr="00A86FE9">
        <w:rPr>
          <w:b/>
          <w:bCs/>
          <w:rPrChange w:id="163" w:author="San Felix" w:date="2025-02-15T18:47:00Z">
            <w:rPr/>
          </w:rPrChange>
        </w:rPr>
        <w:t>ia:</w:t>
      </w:r>
      <w:r>
        <w:t xml:space="preserve"> Desarrollamos estrategias personalizadas para la protección y gestión de activos de propiedad intelectual.</w:t>
      </w:r>
    </w:p>
    <w:p w14:paraId="15783F22" w14:textId="411AC9BA" w:rsidR="00DC162F" w:rsidRDefault="00DC162F" w:rsidP="00037C16">
      <w:pPr>
        <w:jc w:val="both"/>
      </w:pPr>
    </w:p>
    <w:p w14:paraId="5D7A144A" w14:textId="77777777" w:rsidR="00DC162F" w:rsidRDefault="00DC162F" w:rsidP="00DC162F">
      <w:pPr>
        <w:jc w:val="both"/>
      </w:pPr>
      <w:r>
        <w:t>Consultoría y Estrategia en Propiedad Intelectual</w:t>
      </w:r>
    </w:p>
    <w:p w14:paraId="2F6942CF" w14:textId="2468567F" w:rsidR="00DC162F" w:rsidRDefault="00DC162F" w:rsidP="00DC162F">
      <w:pPr>
        <w:jc w:val="both"/>
      </w:pPr>
      <w:r>
        <w:t xml:space="preserve">La propiedad intelectual es un activo estratégico que puede impulsar el crecimiento y la competitividad de tu empresa. En </w:t>
      </w:r>
      <w:r w:rsidR="00F41796">
        <w:t>CONSULMARCAS</w:t>
      </w:r>
      <w:r>
        <w:t>, brindamos asesoría especializada para ayudarte a gestionar, proteger y maximizar el valor de tus creaciones, marcas, invenciones y otros activos intangibles.</w:t>
      </w:r>
    </w:p>
    <w:p w14:paraId="7434D690" w14:textId="77777777" w:rsidR="00DC162F" w:rsidRDefault="00DC162F" w:rsidP="00DC162F">
      <w:pPr>
        <w:jc w:val="both"/>
      </w:pPr>
    </w:p>
    <w:p w14:paraId="2A184A93" w14:textId="77777777" w:rsidR="00DC162F" w:rsidRDefault="00DC162F" w:rsidP="00DC162F">
      <w:pPr>
        <w:jc w:val="both"/>
      </w:pPr>
      <w:r>
        <w:t>¿Por qué es importante una estrategia de propiedad intelectual?</w:t>
      </w:r>
    </w:p>
    <w:p w14:paraId="00F1B16A" w14:textId="77777777" w:rsidR="00DC162F" w:rsidRDefault="00DC162F" w:rsidP="00DC162F">
      <w:pPr>
        <w:jc w:val="both"/>
      </w:pPr>
      <w:r>
        <w:rPr>
          <w:rFonts w:ascii="Segoe UI Emoji" w:hAnsi="Segoe UI Emoji" w:cs="Segoe UI Emoji"/>
        </w:rPr>
        <w:t>✅</w:t>
      </w:r>
      <w:r>
        <w:t xml:space="preserve"> Protección integral: Garantiza la seguridad jurídica de tus activos intangibles y evita riesgos de infracción.</w:t>
      </w:r>
    </w:p>
    <w:p w14:paraId="532FD1F9" w14:textId="77777777" w:rsidR="00DC162F" w:rsidRDefault="00DC162F" w:rsidP="00DC162F">
      <w:pPr>
        <w:jc w:val="both"/>
      </w:pPr>
      <w:r>
        <w:rPr>
          <w:rFonts w:ascii="Segoe UI Emoji" w:hAnsi="Segoe UI Emoji" w:cs="Segoe UI Emoji"/>
        </w:rPr>
        <w:t>✅</w:t>
      </w:r>
      <w:r>
        <w:t xml:space="preserve"> Monetización y crecimiento: Potencia el valor de tu propiedad intelectual mediante licencias, franquicias y comercialización.</w:t>
      </w:r>
    </w:p>
    <w:p w14:paraId="6C972C93" w14:textId="77777777" w:rsidR="00DC162F" w:rsidRDefault="00DC162F" w:rsidP="00DC162F">
      <w:pPr>
        <w:jc w:val="both"/>
      </w:pPr>
      <w:r>
        <w:rPr>
          <w:rFonts w:ascii="Segoe UI Emoji" w:hAnsi="Segoe UI Emoji" w:cs="Segoe UI Emoji"/>
        </w:rPr>
        <w:t>✅</w:t>
      </w:r>
      <w:r>
        <w:t xml:space="preserve"> Expansión global: Diseñamos estrategias para proteger tus derechos en mercados internacionales.</w:t>
      </w:r>
    </w:p>
    <w:p w14:paraId="7E95F703" w14:textId="77777777" w:rsidR="00DC162F" w:rsidRDefault="00DC162F" w:rsidP="00DC162F">
      <w:pPr>
        <w:jc w:val="both"/>
      </w:pPr>
      <w:r>
        <w:rPr>
          <w:rFonts w:ascii="Segoe UI Emoji" w:hAnsi="Segoe UI Emoji" w:cs="Segoe UI Emoji"/>
        </w:rPr>
        <w:t>✅</w:t>
      </w:r>
      <w:r>
        <w:t xml:space="preserve"> Prevención de conflictos: Implementamos medidas para reducir riesgos legales y disputas con terceros.</w:t>
      </w:r>
    </w:p>
    <w:p w14:paraId="5A3238C8" w14:textId="77777777" w:rsidR="00DC162F" w:rsidRDefault="00DC162F" w:rsidP="00DC162F">
      <w:pPr>
        <w:jc w:val="both"/>
      </w:pPr>
    </w:p>
    <w:p w14:paraId="53B932E3" w14:textId="77777777" w:rsidR="00DC162F" w:rsidRDefault="00DC162F" w:rsidP="00DC162F">
      <w:pPr>
        <w:jc w:val="both"/>
      </w:pPr>
      <w:r>
        <w:lastRenderedPageBreak/>
        <w:t>Nuestros servicios de consultoría en propiedad intelectual</w:t>
      </w:r>
    </w:p>
    <w:p w14:paraId="02E20D54" w14:textId="77777777" w:rsidR="00DC162F" w:rsidRDefault="00DC162F" w:rsidP="00DC162F">
      <w:pPr>
        <w:jc w:val="both"/>
      </w:pPr>
      <w:r>
        <w:rPr>
          <w:rFonts w:ascii="Segoe UI Emoji" w:hAnsi="Segoe UI Emoji" w:cs="Segoe UI Emoji"/>
        </w:rPr>
        <w:t>🔹</w:t>
      </w:r>
      <w:r>
        <w:t xml:space="preserve"> Auditoría de Propiedad Intelectual</w:t>
      </w:r>
    </w:p>
    <w:p w14:paraId="35260158" w14:textId="77777777" w:rsidR="00DC162F" w:rsidRDefault="00DC162F" w:rsidP="00DC162F">
      <w:pPr>
        <w:jc w:val="both"/>
      </w:pPr>
      <w:r>
        <w:t>Evaluamos los activos intangibles de tu empresa para identificar oportunidades de protección y optimización.</w:t>
      </w:r>
    </w:p>
    <w:p w14:paraId="0E0E5ECC" w14:textId="77777777" w:rsidR="00DC162F" w:rsidRDefault="00DC162F" w:rsidP="00DC162F">
      <w:pPr>
        <w:jc w:val="both"/>
      </w:pPr>
    </w:p>
    <w:p w14:paraId="585769B6" w14:textId="77777777" w:rsidR="00DC162F" w:rsidRDefault="00DC162F" w:rsidP="00DC162F">
      <w:pPr>
        <w:jc w:val="both"/>
      </w:pPr>
      <w:r>
        <w:rPr>
          <w:rFonts w:ascii="Segoe UI Emoji" w:hAnsi="Segoe UI Emoji" w:cs="Segoe UI Emoji"/>
        </w:rPr>
        <w:t>🔹</w:t>
      </w:r>
      <w:r>
        <w:t xml:space="preserve"> Gestión de Portafolios de Marcas, Patentes y Derechos de Autor</w:t>
      </w:r>
    </w:p>
    <w:p w14:paraId="2C7F4E66" w14:textId="77777777" w:rsidR="00DC162F" w:rsidRDefault="00DC162F" w:rsidP="00DC162F">
      <w:pPr>
        <w:jc w:val="both"/>
      </w:pPr>
      <w:r>
        <w:t>Desarrollamos estrategias personalizadas para registrar, renovar y defender tus activos de propiedad intelectual.</w:t>
      </w:r>
    </w:p>
    <w:p w14:paraId="2AEF6C62" w14:textId="77777777" w:rsidR="00DC162F" w:rsidRDefault="00DC162F" w:rsidP="00DC162F">
      <w:pPr>
        <w:jc w:val="both"/>
      </w:pPr>
    </w:p>
    <w:p w14:paraId="3E1DB076" w14:textId="77777777" w:rsidR="00DC162F" w:rsidRDefault="00DC162F" w:rsidP="00DC162F">
      <w:pPr>
        <w:jc w:val="both"/>
      </w:pPr>
      <w:r>
        <w:rPr>
          <w:rFonts w:ascii="Segoe UI Emoji" w:hAnsi="Segoe UI Emoji" w:cs="Segoe UI Emoji"/>
        </w:rPr>
        <w:t>🔹</w:t>
      </w:r>
      <w:r>
        <w:t xml:space="preserve"> Estrategias de Expansión Internacional</w:t>
      </w:r>
    </w:p>
    <w:p w14:paraId="140775F0" w14:textId="77777777" w:rsidR="00DC162F" w:rsidRDefault="00DC162F" w:rsidP="00DC162F">
      <w:pPr>
        <w:jc w:val="both"/>
      </w:pPr>
      <w:r>
        <w:t>Asesoramos sobre tratados como el Protocolo de Madrid y el PCT para proteger tu propiedad intelectual en distintos países.</w:t>
      </w:r>
    </w:p>
    <w:p w14:paraId="7D442E35" w14:textId="77777777" w:rsidR="00DC162F" w:rsidRDefault="00DC162F" w:rsidP="00DC162F">
      <w:pPr>
        <w:jc w:val="both"/>
      </w:pPr>
    </w:p>
    <w:p w14:paraId="3BADA608" w14:textId="77777777" w:rsidR="00DC162F" w:rsidRDefault="00DC162F" w:rsidP="00DC162F">
      <w:pPr>
        <w:jc w:val="both"/>
      </w:pPr>
      <w:r>
        <w:rPr>
          <w:rFonts w:ascii="Segoe UI Emoji" w:hAnsi="Segoe UI Emoji" w:cs="Segoe UI Emoji"/>
        </w:rPr>
        <w:t>🔹</w:t>
      </w:r>
      <w:r>
        <w:t xml:space="preserve"> Valoración y Comercialización de Activos Intangibles</w:t>
      </w:r>
    </w:p>
    <w:p w14:paraId="0FC767A3" w14:textId="77777777" w:rsidR="00DC162F" w:rsidRDefault="00DC162F" w:rsidP="00DC162F">
      <w:pPr>
        <w:jc w:val="both"/>
      </w:pPr>
      <w:r>
        <w:t>Determinamos el valor económico de tus marcas, patentes y derechos de autor para facilitar licencias, cesiones o ventas.</w:t>
      </w:r>
    </w:p>
    <w:p w14:paraId="6FDF8CD0" w14:textId="77777777" w:rsidR="00DC162F" w:rsidRDefault="00DC162F" w:rsidP="00DC162F">
      <w:pPr>
        <w:jc w:val="both"/>
      </w:pPr>
    </w:p>
    <w:p w14:paraId="6E29F508" w14:textId="77777777" w:rsidR="00DC162F" w:rsidRDefault="00DC162F" w:rsidP="00DC162F">
      <w:pPr>
        <w:jc w:val="both"/>
      </w:pPr>
      <w:r>
        <w:rPr>
          <w:rFonts w:ascii="Segoe UI Emoji" w:hAnsi="Segoe UI Emoji" w:cs="Segoe UI Emoji"/>
        </w:rPr>
        <w:t>🔹</w:t>
      </w:r>
      <w:r>
        <w:t xml:space="preserve"> Estrategias de Cumplimiento y Prevención de Infracciones</w:t>
      </w:r>
    </w:p>
    <w:p w14:paraId="5AAA1C48" w14:textId="77777777" w:rsidR="00DC162F" w:rsidRDefault="00DC162F" w:rsidP="00DC162F">
      <w:pPr>
        <w:jc w:val="both"/>
      </w:pPr>
      <w:r>
        <w:t>Implementamos planes de monitoreo y vigilancia para prevenir el uso no autorizado de tu propiedad intelectual.</w:t>
      </w:r>
    </w:p>
    <w:p w14:paraId="4B0BD10B" w14:textId="77777777" w:rsidR="00DC162F" w:rsidRDefault="00DC162F" w:rsidP="00DC162F">
      <w:pPr>
        <w:jc w:val="both"/>
      </w:pPr>
    </w:p>
    <w:p w14:paraId="1F5F7980" w14:textId="77777777" w:rsidR="00DC162F" w:rsidRDefault="00DC162F" w:rsidP="00DC162F">
      <w:pPr>
        <w:jc w:val="both"/>
      </w:pPr>
      <w:r>
        <w:rPr>
          <w:rFonts w:ascii="Segoe UI Emoji" w:hAnsi="Segoe UI Emoji" w:cs="Segoe UI Emoji"/>
        </w:rPr>
        <w:t>🔹</w:t>
      </w:r>
      <w:r>
        <w:t xml:space="preserve"> Consultoría en Innovación y Protección Tecnológica</w:t>
      </w:r>
    </w:p>
    <w:p w14:paraId="3BB9BE43" w14:textId="2CC4E98F" w:rsidR="00DC162F" w:rsidRDefault="00DC162F" w:rsidP="00DC162F">
      <w:pPr>
        <w:jc w:val="both"/>
      </w:pPr>
      <w:r>
        <w:t>Asesoramos en la protección de software, inteligencia artificial, secretos empresariales y desarrollos tecnológicos.</w:t>
      </w:r>
    </w:p>
    <w:p w14:paraId="1D08BE89" w14:textId="77777777" w:rsidR="00DC162F" w:rsidRDefault="00DC162F" w:rsidP="00037C16">
      <w:pPr>
        <w:jc w:val="both"/>
      </w:pPr>
    </w:p>
    <w:p w14:paraId="37591A1E" w14:textId="00522773" w:rsidR="00037C16" w:rsidRDefault="00037C16" w:rsidP="00037C16">
      <w:pPr>
        <w:jc w:val="both"/>
      </w:pPr>
      <w:r w:rsidRPr="00DB70C2">
        <w:rPr>
          <w:b/>
          <w:bCs/>
        </w:rPr>
        <w:t>Transferencia de Tecnología y Licencias:</w:t>
      </w:r>
      <w:r>
        <w:t xml:space="preserve"> Asesoramos en la negociación y redacción de contratos de licencias y transferencia de tecnología.</w:t>
      </w:r>
    </w:p>
    <w:p w14:paraId="6AC00845" w14:textId="640A2053" w:rsidR="00DB70C2" w:rsidRDefault="00DB70C2" w:rsidP="00037C16">
      <w:pPr>
        <w:jc w:val="both"/>
      </w:pPr>
    </w:p>
    <w:p w14:paraId="2D2A3C68" w14:textId="77777777" w:rsidR="00DB70C2" w:rsidRDefault="00DB70C2" w:rsidP="00DB70C2">
      <w:pPr>
        <w:jc w:val="both"/>
      </w:pPr>
      <w:r>
        <w:t>Transferencia de Tecnología y Licencias</w:t>
      </w:r>
    </w:p>
    <w:p w14:paraId="485C2E48" w14:textId="3EC8DB1E" w:rsidR="00DB70C2" w:rsidRDefault="00DB70C2" w:rsidP="00DB70C2">
      <w:pPr>
        <w:jc w:val="both"/>
      </w:pPr>
      <w:r>
        <w:t xml:space="preserve">La transferencia de tecnología y la concesión de licencias permiten a las empresas y creadores monetizar sus innovaciones y ampliar su impacto en el mercado. En </w:t>
      </w:r>
      <w:r w:rsidR="007B0134">
        <w:t>CONSULMARCAS</w:t>
      </w:r>
      <w:r>
        <w:t>, asesoramos a nuestros clientes en la negociación, estructuración y formalización de acuerdos que maximicen el valor de sus activos de propiedad intelectual.</w:t>
      </w:r>
    </w:p>
    <w:p w14:paraId="13686B75" w14:textId="77777777" w:rsidR="00DB70C2" w:rsidRDefault="00DB70C2" w:rsidP="00DB70C2">
      <w:pPr>
        <w:jc w:val="both"/>
      </w:pPr>
    </w:p>
    <w:p w14:paraId="27EF1F2D" w14:textId="77777777" w:rsidR="00DB70C2" w:rsidRDefault="00DB70C2" w:rsidP="00DB70C2">
      <w:pPr>
        <w:jc w:val="both"/>
      </w:pPr>
      <w:r>
        <w:lastRenderedPageBreak/>
        <w:t>¿Qué es la transferencia de tecnología?</w:t>
      </w:r>
    </w:p>
    <w:p w14:paraId="1B8BD99E" w14:textId="77777777" w:rsidR="00DB70C2" w:rsidRDefault="00DB70C2" w:rsidP="00DB70C2">
      <w:pPr>
        <w:jc w:val="both"/>
      </w:pPr>
      <w:r>
        <w:t>La transferencia de tecnología es el proceso mediante el cual una empresa, institución o creador cede el uso de su conocimiento, invenciones o desarrollos a terceros, asegurando su correcta explotación comercial. Esto puede incluir:</w:t>
      </w:r>
    </w:p>
    <w:p w14:paraId="5F2834D3" w14:textId="77777777" w:rsidR="00DB70C2" w:rsidRDefault="00DB70C2" w:rsidP="00DB70C2">
      <w:pPr>
        <w:jc w:val="both"/>
      </w:pPr>
    </w:p>
    <w:p w14:paraId="247F65DC" w14:textId="77777777" w:rsidR="00DB70C2" w:rsidRDefault="00DB70C2" w:rsidP="00DB70C2">
      <w:pPr>
        <w:jc w:val="both"/>
      </w:pPr>
      <w:r>
        <w:rPr>
          <w:rFonts w:ascii="Segoe UI Emoji" w:hAnsi="Segoe UI Emoji" w:cs="Segoe UI Emoji"/>
        </w:rPr>
        <w:t>🔹</w:t>
      </w:r>
      <w:r>
        <w:t xml:space="preserve"> Patentes y modelos de utilidad</w:t>
      </w:r>
    </w:p>
    <w:p w14:paraId="46736F48" w14:textId="77777777" w:rsidR="00DB70C2" w:rsidRDefault="00DB70C2" w:rsidP="00DB70C2">
      <w:pPr>
        <w:jc w:val="both"/>
      </w:pPr>
      <w:r>
        <w:rPr>
          <w:rFonts w:ascii="Segoe UI Emoji" w:hAnsi="Segoe UI Emoji" w:cs="Segoe UI Emoji"/>
        </w:rPr>
        <w:t>🔹</w:t>
      </w:r>
      <w:r>
        <w:t xml:space="preserve"> Software y desarrollos tecnológicos</w:t>
      </w:r>
    </w:p>
    <w:p w14:paraId="5580E623" w14:textId="77777777" w:rsidR="00DB70C2" w:rsidRDefault="00DB70C2" w:rsidP="00DB70C2">
      <w:pPr>
        <w:jc w:val="both"/>
      </w:pPr>
      <w:r>
        <w:rPr>
          <w:rFonts w:ascii="Segoe UI Emoji" w:hAnsi="Segoe UI Emoji" w:cs="Segoe UI Emoji"/>
        </w:rPr>
        <w:t>🔹</w:t>
      </w:r>
      <w:r>
        <w:t xml:space="preserve"> Conocimientos técnicos y secretos industriales</w:t>
      </w:r>
    </w:p>
    <w:p w14:paraId="4D09A368" w14:textId="77777777" w:rsidR="00DB70C2" w:rsidRDefault="00DB70C2" w:rsidP="00DB70C2">
      <w:pPr>
        <w:jc w:val="both"/>
      </w:pPr>
      <w:r>
        <w:rPr>
          <w:rFonts w:ascii="Segoe UI Emoji" w:hAnsi="Segoe UI Emoji" w:cs="Segoe UI Emoji"/>
        </w:rPr>
        <w:t>🔹</w:t>
      </w:r>
      <w:r>
        <w:t xml:space="preserve"> Diseños industriales e innovaciones en procesos productivos</w:t>
      </w:r>
    </w:p>
    <w:p w14:paraId="05CEACB1" w14:textId="77777777" w:rsidR="00DB70C2" w:rsidRDefault="00DB70C2" w:rsidP="00DB70C2">
      <w:pPr>
        <w:jc w:val="both"/>
      </w:pPr>
    </w:p>
    <w:p w14:paraId="64C3C8F5" w14:textId="77777777" w:rsidR="00DB70C2" w:rsidRDefault="00DB70C2" w:rsidP="00DB70C2">
      <w:pPr>
        <w:jc w:val="both"/>
      </w:pPr>
      <w:r>
        <w:t>Licencias de propiedad intelectual: monetiza tus creaciones</w:t>
      </w:r>
    </w:p>
    <w:p w14:paraId="460143DB" w14:textId="77777777" w:rsidR="00DB70C2" w:rsidRDefault="00DB70C2" w:rsidP="00DB70C2">
      <w:pPr>
        <w:jc w:val="both"/>
      </w:pPr>
      <w:r>
        <w:t>El licenciamiento es una estrategia clave para obtener ingresos sin perder la titularidad de una patente, marca o derecho de autor. Existen distintos tipos de licencias:</w:t>
      </w:r>
    </w:p>
    <w:p w14:paraId="39951521" w14:textId="77777777" w:rsidR="00DB70C2" w:rsidRDefault="00DB70C2" w:rsidP="00DB70C2">
      <w:pPr>
        <w:jc w:val="both"/>
      </w:pPr>
    </w:p>
    <w:p w14:paraId="27587466" w14:textId="77777777" w:rsidR="00DB70C2" w:rsidRDefault="00DB70C2" w:rsidP="00DB70C2">
      <w:pPr>
        <w:jc w:val="both"/>
      </w:pPr>
      <w:r>
        <w:rPr>
          <w:rFonts w:ascii="Segoe UI Emoji" w:hAnsi="Segoe UI Emoji" w:cs="Segoe UI Emoji"/>
        </w:rPr>
        <w:t>✔</w:t>
      </w:r>
      <w:r>
        <w:t>️ Licencias exclusivas: Solo el licenciatario puede explotar el derecho concedido, incluso excluyendo al titular.</w:t>
      </w:r>
    </w:p>
    <w:p w14:paraId="077625A1" w14:textId="77777777" w:rsidR="00DB70C2" w:rsidRDefault="00DB70C2" w:rsidP="00DB70C2">
      <w:pPr>
        <w:jc w:val="both"/>
      </w:pPr>
      <w:r>
        <w:rPr>
          <w:rFonts w:ascii="Segoe UI Emoji" w:hAnsi="Segoe UI Emoji" w:cs="Segoe UI Emoji"/>
        </w:rPr>
        <w:t>✔</w:t>
      </w:r>
      <w:r>
        <w:t>️ Licencias no exclusivas: El titular conserva el derecho de conceder licencias a múltiples empresas o personas.</w:t>
      </w:r>
    </w:p>
    <w:p w14:paraId="5A8E4A48" w14:textId="77777777" w:rsidR="00DB70C2" w:rsidRDefault="00DB70C2" w:rsidP="00DB70C2">
      <w:pPr>
        <w:jc w:val="both"/>
      </w:pPr>
      <w:r>
        <w:rPr>
          <w:rFonts w:ascii="Segoe UI Emoji" w:hAnsi="Segoe UI Emoji" w:cs="Segoe UI Emoji"/>
        </w:rPr>
        <w:t>✔</w:t>
      </w:r>
      <w:r>
        <w:t>️ Licencias obligatorias: Impuestas por la autoridad en casos específicos de interés público.</w:t>
      </w:r>
    </w:p>
    <w:p w14:paraId="1FC4A039" w14:textId="77777777" w:rsidR="00DB70C2" w:rsidRDefault="00DB70C2" w:rsidP="00DB70C2">
      <w:pPr>
        <w:jc w:val="both"/>
      </w:pPr>
      <w:r>
        <w:rPr>
          <w:rFonts w:ascii="Segoe UI Emoji" w:hAnsi="Segoe UI Emoji" w:cs="Segoe UI Emoji"/>
        </w:rPr>
        <w:t>✔</w:t>
      </w:r>
      <w:r>
        <w:t>️ Franquicias: Permiten a terceros explotar un modelo de negocio completo bajo condiciones específicas.</w:t>
      </w:r>
    </w:p>
    <w:p w14:paraId="55436C0B" w14:textId="77777777" w:rsidR="00DB70C2" w:rsidRDefault="00DB70C2" w:rsidP="00DB70C2">
      <w:pPr>
        <w:jc w:val="both"/>
      </w:pPr>
    </w:p>
    <w:p w14:paraId="1694CAD3" w14:textId="77777777" w:rsidR="00DB70C2" w:rsidRDefault="00DB70C2" w:rsidP="00DB70C2">
      <w:pPr>
        <w:jc w:val="both"/>
      </w:pPr>
      <w:r>
        <w:t>Nuestros servicios en transferencia de tecnología y licencias</w:t>
      </w:r>
    </w:p>
    <w:p w14:paraId="6535B88C" w14:textId="77777777" w:rsidR="00DB70C2" w:rsidRDefault="00DB70C2" w:rsidP="00DB70C2">
      <w:pPr>
        <w:jc w:val="both"/>
      </w:pPr>
      <w:r>
        <w:rPr>
          <w:rFonts w:ascii="Segoe UI Emoji" w:hAnsi="Segoe UI Emoji" w:cs="Segoe UI Emoji"/>
        </w:rPr>
        <w:t>🔹</w:t>
      </w:r>
      <w:r>
        <w:t xml:space="preserve"> Negociación y estructuración de contratos</w:t>
      </w:r>
    </w:p>
    <w:p w14:paraId="58F5C007" w14:textId="77777777" w:rsidR="00DB70C2" w:rsidRDefault="00DB70C2" w:rsidP="00DB70C2">
      <w:pPr>
        <w:jc w:val="both"/>
      </w:pPr>
      <w:r>
        <w:t>Asesoramos en la redacción y negociación de contratos de licencia, cesión y transferencia de tecnología, garantizando términos favorables y cumplimiento normativo.</w:t>
      </w:r>
    </w:p>
    <w:p w14:paraId="66D4BF55" w14:textId="77777777" w:rsidR="00DB70C2" w:rsidRDefault="00DB70C2" w:rsidP="00DB70C2">
      <w:pPr>
        <w:jc w:val="both"/>
      </w:pPr>
    </w:p>
    <w:p w14:paraId="0ABD0436" w14:textId="77777777" w:rsidR="00DB70C2" w:rsidRDefault="00DB70C2" w:rsidP="00DB70C2">
      <w:pPr>
        <w:jc w:val="both"/>
      </w:pPr>
      <w:r>
        <w:rPr>
          <w:rFonts w:ascii="Segoe UI Emoji" w:hAnsi="Segoe UI Emoji" w:cs="Segoe UI Emoji"/>
        </w:rPr>
        <w:t>🔹</w:t>
      </w:r>
      <w:r>
        <w:t xml:space="preserve"> Estrategias de comercialización de tecnología</w:t>
      </w:r>
    </w:p>
    <w:p w14:paraId="1057476A" w14:textId="77777777" w:rsidR="00DB70C2" w:rsidRDefault="00DB70C2" w:rsidP="00DB70C2">
      <w:pPr>
        <w:jc w:val="both"/>
      </w:pPr>
      <w:r>
        <w:t>Diseñamos planes para maximizar el valor de patentes y desarrollos tecnológicos en mercados nacionales e internacionales.</w:t>
      </w:r>
    </w:p>
    <w:p w14:paraId="7F5B5F08" w14:textId="77777777" w:rsidR="00DB70C2" w:rsidRDefault="00DB70C2" w:rsidP="00DB70C2">
      <w:pPr>
        <w:jc w:val="both"/>
      </w:pPr>
    </w:p>
    <w:p w14:paraId="6F59B894" w14:textId="77777777" w:rsidR="00DB70C2" w:rsidRDefault="00DB70C2" w:rsidP="00DB70C2">
      <w:pPr>
        <w:jc w:val="both"/>
      </w:pPr>
      <w:r>
        <w:rPr>
          <w:rFonts w:ascii="Segoe UI Emoji" w:hAnsi="Segoe UI Emoji" w:cs="Segoe UI Emoji"/>
        </w:rPr>
        <w:t>🔹</w:t>
      </w:r>
      <w:r>
        <w:t xml:space="preserve"> Due Diligence de Propiedad Intelectual</w:t>
      </w:r>
    </w:p>
    <w:p w14:paraId="600AFD93" w14:textId="77777777" w:rsidR="00DB70C2" w:rsidRDefault="00DB70C2" w:rsidP="00DB70C2">
      <w:pPr>
        <w:jc w:val="both"/>
      </w:pPr>
      <w:r>
        <w:t>Evaluamos la viabilidad legal y comercial de la transferencia o licenciamiento de tecnología antes de su ejecución.</w:t>
      </w:r>
    </w:p>
    <w:p w14:paraId="20AEDB54" w14:textId="77777777" w:rsidR="00DB70C2" w:rsidRDefault="00DB70C2" w:rsidP="00DB70C2">
      <w:pPr>
        <w:jc w:val="both"/>
      </w:pPr>
    </w:p>
    <w:p w14:paraId="6F20E0B5" w14:textId="77777777" w:rsidR="00DB70C2" w:rsidRDefault="00DB70C2" w:rsidP="00DB70C2">
      <w:pPr>
        <w:jc w:val="both"/>
      </w:pPr>
      <w:r>
        <w:rPr>
          <w:rFonts w:ascii="Segoe UI Emoji" w:hAnsi="Segoe UI Emoji" w:cs="Segoe UI Emoji"/>
        </w:rPr>
        <w:t>🔹</w:t>
      </w:r>
      <w:r>
        <w:t xml:space="preserve"> Protección de secretos empresariales</w:t>
      </w:r>
    </w:p>
    <w:p w14:paraId="5B596CA0" w14:textId="4166C056" w:rsidR="00DB70C2" w:rsidRDefault="00DB70C2" w:rsidP="00DB70C2">
      <w:pPr>
        <w:jc w:val="both"/>
      </w:pPr>
      <w:r>
        <w:t>Implementamos estrategias de confidencialidad y acuerdos de no divulgación para proteger el know-how de nuestros clientes.</w:t>
      </w:r>
    </w:p>
    <w:p w14:paraId="10A90D1F" w14:textId="77777777" w:rsidR="00DB70C2" w:rsidRDefault="00DB70C2" w:rsidP="00DB70C2">
      <w:pPr>
        <w:jc w:val="both"/>
      </w:pPr>
    </w:p>
    <w:p w14:paraId="40690D51" w14:textId="77777777" w:rsidR="00DB70C2" w:rsidRDefault="00DB70C2" w:rsidP="00DB70C2">
      <w:pPr>
        <w:jc w:val="both"/>
      </w:pPr>
      <w:r>
        <w:rPr>
          <w:rFonts w:ascii="Segoe UI Emoji" w:hAnsi="Segoe UI Emoji" w:cs="Segoe UI Emoji"/>
        </w:rPr>
        <w:t>🔹</w:t>
      </w:r>
      <w:r>
        <w:t xml:space="preserve"> Registro y cumplimiento regulatorio</w:t>
      </w:r>
    </w:p>
    <w:p w14:paraId="51FA85E8" w14:textId="7A8B6BEA" w:rsidR="00CC2B8F" w:rsidRDefault="00DB70C2" w:rsidP="00DB70C2">
      <w:pPr>
        <w:jc w:val="both"/>
        <w:rPr>
          <w:ins w:id="164" w:author="San Felix" w:date="2025-02-15T19:08:00Z"/>
        </w:rPr>
      </w:pPr>
      <w:r>
        <w:t>Aseguramos que las transacciones cumplan con las normativas locales e internacionales, incluyendo restricciones de exportación tecnológica y regulaciones de competencia.</w:t>
      </w:r>
    </w:p>
    <w:p w14:paraId="4CF312DB" w14:textId="77777777" w:rsidR="00CC2B8F" w:rsidRDefault="00CC2B8F" w:rsidP="00DB70C2">
      <w:pPr>
        <w:jc w:val="both"/>
        <w:rPr>
          <w:ins w:id="165" w:author="San Felix" w:date="2025-02-15T19:07:00Z"/>
        </w:rPr>
      </w:pPr>
    </w:p>
    <w:p w14:paraId="51EA45E1" w14:textId="22CD80FD" w:rsidR="00CC2B8F" w:rsidRDefault="00CC2B8F" w:rsidP="00CC2B8F">
      <w:pPr>
        <w:tabs>
          <w:tab w:val="left" w:pos="2089"/>
        </w:tabs>
        <w:jc w:val="both"/>
        <w:rPr>
          <w:ins w:id="166" w:author="San Felix" w:date="2025-02-15T19:07:00Z"/>
          <w:b/>
          <w:bCs/>
        </w:rPr>
      </w:pPr>
      <w:ins w:id="167" w:author="San Felix" w:date="2025-02-15T19:08:00Z">
        <w:r>
          <w:rPr>
            <w:b/>
            <w:bCs/>
          </w:rPr>
          <w:t xml:space="preserve">3. </w:t>
        </w:r>
      </w:ins>
      <w:ins w:id="168" w:author="San Felix" w:date="2025-02-15T19:07:00Z">
        <w:r w:rsidRPr="00E814EE">
          <w:rPr>
            <w:b/>
            <w:bCs/>
          </w:rPr>
          <w:t>NUESTRA FILOSOFÍA</w:t>
        </w:r>
      </w:ins>
    </w:p>
    <w:p w14:paraId="2387977D" w14:textId="77777777" w:rsidR="00CC2B8F" w:rsidRDefault="00CC2B8F" w:rsidP="00CC2B8F">
      <w:pPr>
        <w:tabs>
          <w:tab w:val="left" w:pos="2089"/>
        </w:tabs>
        <w:jc w:val="both"/>
        <w:rPr>
          <w:ins w:id="169" w:author="San Felix" w:date="2025-02-15T19:07:00Z"/>
          <w:b/>
          <w:bCs/>
        </w:rPr>
      </w:pPr>
      <w:ins w:id="170" w:author="San Felix" w:date="2025-02-15T19:07:00Z">
        <w:r w:rsidRPr="00B659F2">
          <w:rPr>
            <w:b/>
            <w:bCs/>
            <w:noProof/>
          </w:rPr>
          <w:drawing>
            <wp:inline distT="0" distB="0" distL="0" distR="0" wp14:anchorId="61C29E6F" wp14:editId="02450562">
              <wp:extent cx="5400040" cy="2149475"/>
              <wp:effectExtent l="0" t="0" r="0" b="3175"/>
              <wp:docPr id="1615078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78036" name=""/>
                      <pic:cNvPicPr/>
                    </pic:nvPicPr>
                    <pic:blipFill>
                      <a:blip r:embed="rId15"/>
                      <a:stretch>
                        <a:fillRect/>
                      </a:stretch>
                    </pic:blipFill>
                    <pic:spPr>
                      <a:xfrm>
                        <a:off x="0" y="0"/>
                        <a:ext cx="5400040" cy="2149475"/>
                      </a:xfrm>
                      <a:prstGeom prst="rect">
                        <a:avLst/>
                      </a:prstGeom>
                    </pic:spPr>
                  </pic:pic>
                </a:graphicData>
              </a:graphic>
            </wp:inline>
          </w:drawing>
        </w:r>
      </w:ins>
    </w:p>
    <w:p w14:paraId="23CB6C94" w14:textId="77777777" w:rsidR="00CC2B8F" w:rsidRPr="00E814EE" w:rsidRDefault="00CC2B8F" w:rsidP="00CC2B8F">
      <w:pPr>
        <w:tabs>
          <w:tab w:val="left" w:pos="2089"/>
        </w:tabs>
        <w:jc w:val="both"/>
        <w:rPr>
          <w:ins w:id="171" w:author="San Felix" w:date="2025-02-15T19:07:00Z"/>
          <w:b/>
          <w:bCs/>
        </w:rPr>
      </w:pPr>
      <w:ins w:id="172" w:author="San Felix" w:date="2025-02-15T19:07:00Z">
        <w:r>
          <w:rPr>
            <w:b/>
            <w:bCs/>
          </w:rPr>
          <w:t>“Compromiso Legal, Justicia Real”</w:t>
        </w:r>
      </w:ins>
    </w:p>
    <w:p w14:paraId="4E113F42" w14:textId="77777777" w:rsidR="00CC2B8F" w:rsidRPr="00E814EE" w:rsidRDefault="00CC2B8F" w:rsidP="00CC2B8F">
      <w:pPr>
        <w:tabs>
          <w:tab w:val="left" w:pos="2089"/>
        </w:tabs>
        <w:jc w:val="both"/>
        <w:rPr>
          <w:ins w:id="173" w:author="San Felix" w:date="2025-02-15T19:07:00Z"/>
        </w:rPr>
      </w:pPr>
      <w:ins w:id="174" w:author="San Felix" w:date="2025-02-15T19:07:00Z">
        <w:r w:rsidRPr="00E814EE">
          <w:t>En nuestro estudio jurídico, creemos que la justicia no es solo un concepto, sino una realidad alcanzable a través del esfuerzo, la ética y la excelencia profesional. Nos dedicamos a brindar soluciones legales integrales, fundamentadas en un profundo conocimiento del derecho y un compromiso inquebrantable con los intereses de nuestros clientes.</w:t>
        </w:r>
      </w:ins>
    </w:p>
    <w:p w14:paraId="06B4AA7C" w14:textId="77777777" w:rsidR="00CC2B8F" w:rsidRPr="00E814EE" w:rsidRDefault="00CC2B8F" w:rsidP="00CC2B8F">
      <w:pPr>
        <w:tabs>
          <w:tab w:val="left" w:pos="2089"/>
        </w:tabs>
        <w:jc w:val="both"/>
        <w:rPr>
          <w:ins w:id="175" w:author="San Felix" w:date="2025-02-15T19:07:00Z"/>
        </w:rPr>
      </w:pPr>
      <w:ins w:id="176" w:author="San Felix" w:date="2025-02-15T19:07:00Z">
        <w:r w:rsidRPr="00E814EE">
          <w:t>Valoramos la confianza como el pilar de cada relación, y trabajamos con transparencia, respeto y confidencialidad. Cada caso es único, y nuestra prioridad es ofrecer un servicio personalizado, eficiente y orientado a resultados, construyendo puentes hacia la resolución y el bienestar.</w:t>
        </w:r>
      </w:ins>
    </w:p>
    <w:p w14:paraId="5BFD12EA" w14:textId="77777777" w:rsidR="00CC2B8F" w:rsidRDefault="00CC2B8F" w:rsidP="00CC2B8F">
      <w:pPr>
        <w:tabs>
          <w:tab w:val="left" w:pos="2089"/>
        </w:tabs>
        <w:jc w:val="both"/>
        <w:rPr>
          <w:ins w:id="177" w:author="San Felix" w:date="2025-02-15T19:07:00Z"/>
        </w:rPr>
      </w:pPr>
      <w:ins w:id="178" w:author="San Felix" w:date="2025-02-15T19:07:00Z">
        <w:r w:rsidRPr="00E814EE">
          <w:t>En un mundo cambiante y desafiante, nos adaptamos con innovación y creatividad, manteniendo siempre la firmeza en nuestros principios éticos y la búsqueda incansable de la verdad. Nuestro propósito es ser más que abogados: queremos ser aliados estratégicos en cada paso del camino hacia la justicia</w:t>
        </w:r>
        <w:r>
          <w:t>.</w:t>
        </w:r>
      </w:ins>
    </w:p>
    <w:p w14:paraId="16CB79DF" w14:textId="77777777" w:rsidR="00CC2B8F" w:rsidRDefault="00CC2B8F" w:rsidP="00CC2B8F">
      <w:pPr>
        <w:tabs>
          <w:tab w:val="left" w:pos="2089"/>
        </w:tabs>
        <w:jc w:val="both"/>
        <w:rPr>
          <w:ins w:id="179" w:author="San Felix" w:date="2025-02-15T19:07:00Z"/>
          <w:b/>
          <w:bCs/>
        </w:rPr>
      </w:pPr>
      <w:ins w:id="180" w:author="San Felix" w:date="2025-02-15T19:07:00Z">
        <w:r>
          <w:rPr>
            <w:b/>
            <w:bCs/>
          </w:rPr>
          <w:t>NUESTRA FILOSOFÍA – TESTIMONIOS</w:t>
        </w:r>
      </w:ins>
    </w:p>
    <w:p w14:paraId="170F11D8" w14:textId="77777777" w:rsidR="00CC2B8F" w:rsidRDefault="00CC2B8F" w:rsidP="00CC2B8F">
      <w:pPr>
        <w:tabs>
          <w:tab w:val="left" w:pos="2089"/>
        </w:tabs>
        <w:jc w:val="both"/>
        <w:rPr>
          <w:ins w:id="181" w:author="San Felix" w:date="2025-02-15T19:07:00Z"/>
          <w:b/>
          <w:bCs/>
        </w:rPr>
      </w:pPr>
      <w:ins w:id="182" w:author="San Felix" w:date="2025-02-15T19:07:00Z">
        <w:r w:rsidRPr="00B659F2">
          <w:rPr>
            <w:b/>
            <w:bCs/>
            <w:noProof/>
          </w:rPr>
          <w:lastRenderedPageBreak/>
          <w:drawing>
            <wp:inline distT="0" distB="0" distL="0" distR="0" wp14:anchorId="2CEC3A26" wp14:editId="7D7F8A76">
              <wp:extent cx="5400040" cy="2430145"/>
              <wp:effectExtent l="0" t="0" r="0" b="8255"/>
              <wp:docPr id="1424589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89611" name=""/>
                      <pic:cNvPicPr/>
                    </pic:nvPicPr>
                    <pic:blipFill>
                      <a:blip r:embed="rId16"/>
                      <a:stretch>
                        <a:fillRect/>
                      </a:stretch>
                    </pic:blipFill>
                    <pic:spPr>
                      <a:xfrm>
                        <a:off x="0" y="0"/>
                        <a:ext cx="5400040" cy="2430145"/>
                      </a:xfrm>
                      <a:prstGeom prst="rect">
                        <a:avLst/>
                      </a:prstGeom>
                    </pic:spPr>
                  </pic:pic>
                </a:graphicData>
              </a:graphic>
            </wp:inline>
          </w:drawing>
        </w:r>
      </w:ins>
    </w:p>
    <w:p w14:paraId="382C36EE" w14:textId="77777777" w:rsidR="00CC2B8F" w:rsidRDefault="00CC2B8F" w:rsidP="00CC2B8F">
      <w:pPr>
        <w:tabs>
          <w:tab w:val="left" w:pos="2089"/>
        </w:tabs>
        <w:jc w:val="both"/>
        <w:rPr>
          <w:ins w:id="183" w:author="San Felix" w:date="2025-02-15T19:07:00Z"/>
          <w:b/>
          <w:bCs/>
        </w:rPr>
      </w:pPr>
      <w:ins w:id="184" w:author="San Felix" w:date="2025-02-15T19:07:00Z">
        <w:r>
          <w:rPr>
            <w:b/>
            <w:bCs/>
          </w:rPr>
          <w:t>Blanca Cadena Toledo</w:t>
        </w:r>
      </w:ins>
    </w:p>
    <w:p w14:paraId="1344096D" w14:textId="77777777" w:rsidR="00CC2B8F" w:rsidRDefault="00CC2B8F" w:rsidP="00CC2B8F">
      <w:pPr>
        <w:tabs>
          <w:tab w:val="left" w:pos="2089"/>
        </w:tabs>
        <w:jc w:val="both"/>
        <w:rPr>
          <w:ins w:id="185" w:author="San Felix" w:date="2025-02-15T19:07:00Z"/>
          <w:b/>
          <w:bCs/>
        </w:rPr>
      </w:pPr>
      <w:ins w:id="186" w:author="San Felix" w:date="2025-02-15T19:07:00Z">
        <w:r>
          <w:rPr>
            <w:b/>
            <w:bCs/>
          </w:rPr>
          <w:t>Normando Zerna Moreno</w:t>
        </w:r>
      </w:ins>
    </w:p>
    <w:p w14:paraId="342A6095" w14:textId="77777777" w:rsidR="00CC2B8F" w:rsidRDefault="00CC2B8F" w:rsidP="00CC2B8F">
      <w:pPr>
        <w:tabs>
          <w:tab w:val="left" w:pos="2089"/>
        </w:tabs>
        <w:jc w:val="both"/>
        <w:rPr>
          <w:ins w:id="187" w:author="San Felix" w:date="2025-02-15T19:07:00Z"/>
          <w:b/>
          <w:bCs/>
        </w:rPr>
      </w:pPr>
      <w:ins w:id="188" w:author="San Felix" w:date="2025-02-15T19:07:00Z">
        <w:r>
          <w:rPr>
            <w:b/>
            <w:bCs/>
          </w:rPr>
          <w:t>Diego Torres</w:t>
        </w:r>
      </w:ins>
    </w:p>
    <w:p w14:paraId="58C800A1" w14:textId="77777777" w:rsidR="00CC2B8F" w:rsidRDefault="00CC2B8F" w:rsidP="00CC2B8F">
      <w:pPr>
        <w:tabs>
          <w:tab w:val="left" w:pos="2089"/>
        </w:tabs>
        <w:jc w:val="both"/>
        <w:rPr>
          <w:ins w:id="189" w:author="San Felix" w:date="2025-02-15T19:07:00Z"/>
          <w:b/>
          <w:bCs/>
        </w:rPr>
      </w:pPr>
      <w:ins w:id="190" w:author="San Felix" w:date="2025-02-15T19:07:00Z">
        <w:r>
          <w:rPr>
            <w:b/>
            <w:bCs/>
          </w:rPr>
          <w:t>Mercedes Manssur</w:t>
        </w:r>
      </w:ins>
    </w:p>
    <w:p w14:paraId="0BCD0BCA" w14:textId="77777777" w:rsidR="00CC2B8F" w:rsidRDefault="00CC2B8F" w:rsidP="00CC2B8F">
      <w:pPr>
        <w:tabs>
          <w:tab w:val="left" w:pos="2089"/>
        </w:tabs>
        <w:jc w:val="both"/>
        <w:rPr>
          <w:ins w:id="191" w:author="San Felix" w:date="2025-02-15T19:07:00Z"/>
          <w:b/>
          <w:bCs/>
        </w:rPr>
      </w:pPr>
      <w:ins w:id="192" w:author="San Felix" w:date="2025-02-15T19:07:00Z">
        <w:r>
          <w:rPr>
            <w:b/>
            <w:bCs/>
          </w:rPr>
          <w:t>Wendy Espinoza</w:t>
        </w:r>
      </w:ins>
    </w:p>
    <w:p w14:paraId="5449FC0E" w14:textId="77777777" w:rsidR="00CC2B8F" w:rsidRDefault="00CC2B8F" w:rsidP="00CC2B8F">
      <w:pPr>
        <w:tabs>
          <w:tab w:val="left" w:pos="2089"/>
        </w:tabs>
        <w:jc w:val="both"/>
        <w:rPr>
          <w:ins w:id="193" w:author="San Felix" w:date="2025-02-15T19:07:00Z"/>
          <w:b/>
          <w:bCs/>
        </w:rPr>
      </w:pPr>
      <w:ins w:id="194" w:author="San Felix" w:date="2025-02-15T19:07:00Z">
        <w:r>
          <w:rPr>
            <w:b/>
            <w:bCs/>
          </w:rPr>
          <w:t>Evelin Naula</w:t>
        </w:r>
      </w:ins>
    </w:p>
    <w:p w14:paraId="35577D5A" w14:textId="77777777" w:rsidR="00CC2B8F" w:rsidRDefault="00CC2B8F" w:rsidP="00CC2B8F">
      <w:pPr>
        <w:tabs>
          <w:tab w:val="left" w:pos="2089"/>
        </w:tabs>
        <w:jc w:val="both"/>
        <w:rPr>
          <w:ins w:id="195" w:author="San Felix" w:date="2025-02-15T19:07:00Z"/>
          <w:b/>
          <w:bCs/>
        </w:rPr>
      </w:pPr>
      <w:ins w:id="196" w:author="San Felix" w:date="2025-02-15T19:07:00Z">
        <w:r>
          <w:rPr>
            <w:b/>
            <w:bCs/>
          </w:rPr>
          <w:t>Karen Castro</w:t>
        </w:r>
      </w:ins>
    </w:p>
    <w:p w14:paraId="7870BE7B" w14:textId="77777777" w:rsidR="00CC2B8F" w:rsidRDefault="00CC2B8F" w:rsidP="00CC2B8F">
      <w:pPr>
        <w:tabs>
          <w:tab w:val="left" w:pos="2089"/>
        </w:tabs>
        <w:jc w:val="both"/>
        <w:rPr>
          <w:ins w:id="197" w:author="San Felix" w:date="2025-02-15T19:07:00Z"/>
          <w:b/>
          <w:bCs/>
        </w:rPr>
      </w:pPr>
      <w:ins w:id="198" w:author="San Felix" w:date="2025-02-15T19:07:00Z">
        <w:r>
          <w:rPr>
            <w:b/>
            <w:bCs/>
          </w:rPr>
          <w:t>Walter Castro</w:t>
        </w:r>
      </w:ins>
    </w:p>
    <w:p w14:paraId="18487E41" w14:textId="77777777" w:rsidR="00CC2B8F" w:rsidRPr="00E814EE" w:rsidRDefault="00CC2B8F" w:rsidP="00CC2B8F">
      <w:pPr>
        <w:tabs>
          <w:tab w:val="left" w:pos="2089"/>
        </w:tabs>
        <w:jc w:val="both"/>
        <w:rPr>
          <w:ins w:id="199" w:author="San Felix" w:date="2025-02-15T19:07:00Z"/>
          <w:u w:val="single"/>
        </w:rPr>
      </w:pPr>
      <w:ins w:id="200" w:author="San Felix" w:date="2025-02-15T19:07:00Z">
        <w:r w:rsidRPr="00B659F2">
          <w:rPr>
            <w:u w:val="single"/>
          </w:rPr>
          <w:t>Nota. Nos inventamos cualquier cosa de cada uno cuando corresponda.</w:t>
        </w:r>
      </w:ins>
    </w:p>
    <w:p w14:paraId="302049F9" w14:textId="77777777" w:rsidR="00CC2B8F" w:rsidRPr="00B659F2" w:rsidRDefault="00CC2B8F" w:rsidP="00CC2B8F">
      <w:pPr>
        <w:tabs>
          <w:tab w:val="left" w:pos="2089"/>
        </w:tabs>
        <w:jc w:val="both"/>
        <w:rPr>
          <w:ins w:id="201" w:author="San Felix" w:date="2025-02-15T19:07:00Z"/>
        </w:rPr>
      </w:pPr>
    </w:p>
    <w:p w14:paraId="5359F23E" w14:textId="6174DE71" w:rsidR="00CC2B8F" w:rsidDel="00CC2B8F" w:rsidRDefault="00CC2B8F" w:rsidP="00DB70C2">
      <w:pPr>
        <w:jc w:val="both"/>
        <w:rPr>
          <w:del w:id="202" w:author="San Felix" w:date="2025-02-15T19:08:00Z"/>
        </w:rPr>
      </w:pPr>
    </w:p>
    <w:p w14:paraId="105F6737" w14:textId="7497618D" w:rsidR="00DB70C2" w:rsidDel="00CC2B8F" w:rsidRDefault="00DB70C2" w:rsidP="00037C16">
      <w:pPr>
        <w:jc w:val="both"/>
        <w:rPr>
          <w:del w:id="203" w:author="San Felix" w:date="2025-02-15T19:08:00Z"/>
        </w:rPr>
      </w:pPr>
    </w:p>
    <w:p w14:paraId="2362FE51" w14:textId="316D9D3C" w:rsidR="00037C16" w:rsidRPr="00717EC4" w:rsidRDefault="00CC2B8F" w:rsidP="00037C16">
      <w:pPr>
        <w:jc w:val="both"/>
        <w:rPr>
          <w:b/>
        </w:rPr>
      </w:pPr>
      <w:ins w:id="204" w:author="San Felix" w:date="2025-02-15T19:08:00Z">
        <w:r>
          <w:rPr>
            <w:b/>
          </w:rPr>
          <w:t>4</w:t>
        </w:r>
      </w:ins>
      <w:del w:id="205" w:author="San Felix" w:date="2025-02-15T19:08:00Z">
        <w:r w:rsidR="002E6936" w:rsidDel="00CC2B8F">
          <w:rPr>
            <w:b/>
          </w:rPr>
          <w:delText>3</w:delText>
        </w:r>
      </w:del>
      <w:r w:rsidR="00037C16" w:rsidRPr="00717EC4">
        <w:rPr>
          <w:b/>
        </w:rPr>
        <w:t xml:space="preserve">. </w:t>
      </w:r>
      <w:del w:id="206" w:author="San Felix" w:date="2025-02-15T19:09:00Z">
        <w:r w:rsidR="00037C16" w:rsidRPr="00717EC4" w:rsidDel="00CC2B8F">
          <w:rPr>
            <w:b/>
          </w:rPr>
          <w:delText>Experiencia del Equipo</w:delText>
        </w:r>
      </w:del>
      <w:ins w:id="207" w:author="San Felix" w:date="2025-02-15T19:09:00Z">
        <w:r>
          <w:rPr>
            <w:b/>
          </w:rPr>
          <w:t>NUESTRO EQUIPO</w:t>
        </w:r>
      </w:ins>
      <w:r w:rsidR="00565496">
        <w:rPr>
          <w:b/>
        </w:rPr>
        <w:t xml:space="preserve"> (pestaña)</w:t>
      </w:r>
    </w:p>
    <w:p w14:paraId="27C31E8D" w14:textId="77777777" w:rsidR="00037C16" w:rsidRDefault="00037C16" w:rsidP="00037C16">
      <w:pPr>
        <w:jc w:val="both"/>
      </w:pPr>
      <w:r>
        <w:t>Conoce a Nuestro Equipo</w:t>
      </w:r>
    </w:p>
    <w:p w14:paraId="3BF9E5FA" w14:textId="77777777" w:rsidR="00CC2B8F" w:rsidRDefault="00CC2B8F" w:rsidP="00CC2B8F">
      <w:pPr>
        <w:tabs>
          <w:tab w:val="left" w:pos="2089"/>
        </w:tabs>
        <w:jc w:val="both"/>
        <w:rPr>
          <w:ins w:id="208" w:author="San Felix" w:date="2025-02-15T19:09:00Z"/>
        </w:rPr>
      </w:pPr>
      <w:ins w:id="209" w:author="San Felix" w:date="2025-02-15T19:09:00Z">
        <w:r>
          <w:t xml:space="preserve">Modificar sólo lo señalado: </w:t>
        </w:r>
        <w:r w:rsidRPr="00B659F2">
          <w:t xml:space="preserve">Nuestro equipo está compuesto por profesionales altamente cualificados con amplia experiencia en todas las áreas </w:t>
        </w:r>
        <w:r w:rsidRPr="00B659F2">
          <w:rPr>
            <w:b/>
            <w:bCs/>
            <w:u w:val="single"/>
          </w:rPr>
          <w:t>del derecho</w:t>
        </w:r>
        <w:r w:rsidRPr="00B659F2">
          <w:t>. Han trabajado en casos de alto perfil, representando a clientes de diversas industrias y obteniendo resultados</w:t>
        </w:r>
        <w:r>
          <w:t xml:space="preserve"> </w:t>
        </w:r>
        <w:r w:rsidRPr="00B659F2">
          <w:t>SOBRESALIENTES.</w:t>
        </w:r>
      </w:ins>
    </w:p>
    <w:p w14:paraId="19B5DB28" w14:textId="77777777" w:rsidR="00CC2B8F" w:rsidRPr="00B659F2" w:rsidRDefault="00CC2B8F" w:rsidP="00CC2B8F">
      <w:pPr>
        <w:tabs>
          <w:tab w:val="left" w:pos="2089"/>
        </w:tabs>
        <w:jc w:val="both"/>
        <w:rPr>
          <w:ins w:id="210" w:author="San Felix" w:date="2025-02-15T19:10:00Z"/>
        </w:rPr>
      </w:pPr>
      <w:ins w:id="211" w:author="San Felix" w:date="2025-02-15T19:10:00Z">
        <w:r w:rsidRPr="00B659F2">
          <w:rPr>
            <w:noProof/>
          </w:rPr>
          <w:drawing>
            <wp:inline distT="0" distB="0" distL="0" distR="0" wp14:anchorId="4BA0069C" wp14:editId="182112F9">
              <wp:extent cx="3838316" cy="1613140"/>
              <wp:effectExtent l="0" t="0" r="0" b="6350"/>
              <wp:docPr id="60923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3420" name=""/>
                      <pic:cNvPicPr/>
                    </pic:nvPicPr>
                    <pic:blipFill>
                      <a:blip r:embed="rId17"/>
                      <a:stretch>
                        <a:fillRect/>
                      </a:stretch>
                    </pic:blipFill>
                    <pic:spPr>
                      <a:xfrm>
                        <a:off x="0" y="0"/>
                        <a:ext cx="3840715" cy="1614148"/>
                      </a:xfrm>
                      <a:prstGeom prst="rect">
                        <a:avLst/>
                      </a:prstGeom>
                    </pic:spPr>
                  </pic:pic>
                </a:graphicData>
              </a:graphic>
            </wp:inline>
          </w:drawing>
        </w:r>
      </w:ins>
    </w:p>
    <w:p w14:paraId="70A55157" w14:textId="77777777" w:rsidR="00CC2B8F" w:rsidRDefault="00CC2B8F" w:rsidP="00CC2B8F">
      <w:pPr>
        <w:tabs>
          <w:tab w:val="left" w:pos="2089"/>
        </w:tabs>
        <w:jc w:val="both"/>
        <w:rPr>
          <w:ins w:id="212" w:author="San Felix" w:date="2025-02-15T19:10:00Z"/>
        </w:rPr>
      </w:pPr>
      <w:ins w:id="213" w:author="San Felix" w:date="2025-02-15T19:10:00Z">
        <w:r>
          <w:lastRenderedPageBreak/>
          <w:t xml:space="preserve">Modificar lo señalado: </w:t>
        </w:r>
        <w:r w:rsidRPr="00B659F2">
          <w:rPr>
            <w:b/>
            <w:bCs/>
            <w:u w:val="single"/>
          </w:rPr>
          <w:t>Aquí</w:t>
        </w:r>
        <w:r w:rsidRPr="00B659F2">
          <w:t xml:space="preserve"> te dejamos </w:t>
        </w:r>
        <w:r w:rsidRPr="00B659F2">
          <w:rPr>
            <w:b/>
            <w:bCs/>
            <w:u w:val="single"/>
          </w:rPr>
          <w:t>unas</w:t>
        </w:r>
        <w:r>
          <w:t xml:space="preserve"> </w:t>
        </w:r>
        <w:r w:rsidRPr="00B659F2">
          <w:t>breves palabras de nuestro</w:t>
        </w:r>
        <w:r w:rsidRPr="00B659F2">
          <w:br/>
          <w:t>Equipo y su Área dentro de la Empresa.</w:t>
        </w:r>
      </w:ins>
    </w:p>
    <w:p w14:paraId="112E5F35" w14:textId="77777777" w:rsidR="00CC2B8F" w:rsidRDefault="00CC2B8F" w:rsidP="00CC2B8F">
      <w:pPr>
        <w:tabs>
          <w:tab w:val="left" w:pos="2089"/>
        </w:tabs>
        <w:jc w:val="both"/>
        <w:rPr>
          <w:ins w:id="214" w:author="San Felix" w:date="2025-02-15T19:10:00Z"/>
          <w:b/>
          <w:bCs/>
        </w:rPr>
      </w:pPr>
      <w:ins w:id="215" w:author="San Felix" w:date="2025-02-15T19:10:00Z">
        <w:r>
          <w:rPr>
            <w:b/>
            <w:bCs/>
          </w:rPr>
          <w:t>Hans Palma (no sé el otro apellido):</w:t>
        </w:r>
      </w:ins>
    </w:p>
    <w:p w14:paraId="3B073D9C" w14:textId="77777777" w:rsidR="00CC2B8F" w:rsidRDefault="00CC2B8F" w:rsidP="00CC2B8F">
      <w:pPr>
        <w:tabs>
          <w:tab w:val="left" w:pos="2089"/>
        </w:tabs>
        <w:jc w:val="both"/>
        <w:rPr>
          <w:ins w:id="216" w:author="San Felix" w:date="2025-02-15T19:10:00Z"/>
          <w:b/>
          <w:bCs/>
        </w:rPr>
      </w:pPr>
      <w:ins w:id="217" w:author="San Felix" w:date="2025-02-15T19:10:00Z">
        <w:r>
          <w:rPr>
            <w:b/>
            <w:bCs/>
          </w:rPr>
          <w:t>Isaac Cevallos Encalada:</w:t>
        </w:r>
      </w:ins>
    </w:p>
    <w:p w14:paraId="1FD35CD8" w14:textId="77777777" w:rsidR="00CC2B8F" w:rsidRDefault="00CC2B8F" w:rsidP="00CC2B8F">
      <w:pPr>
        <w:tabs>
          <w:tab w:val="left" w:pos="2089"/>
        </w:tabs>
        <w:jc w:val="both"/>
        <w:rPr>
          <w:ins w:id="218" w:author="San Felix" w:date="2025-02-15T19:10:00Z"/>
          <w:b/>
          <w:bCs/>
        </w:rPr>
      </w:pPr>
      <w:ins w:id="219" w:author="San Felix" w:date="2025-02-15T19:10:00Z">
        <w:r>
          <w:rPr>
            <w:b/>
            <w:bCs/>
          </w:rPr>
          <w:t>Helen Velasco Merino:</w:t>
        </w:r>
      </w:ins>
    </w:p>
    <w:p w14:paraId="0A9D95C6" w14:textId="77777777" w:rsidR="00CC2B8F" w:rsidRDefault="00CC2B8F" w:rsidP="00CC2B8F">
      <w:pPr>
        <w:tabs>
          <w:tab w:val="left" w:pos="2089"/>
        </w:tabs>
        <w:jc w:val="both"/>
        <w:rPr>
          <w:ins w:id="220" w:author="San Felix" w:date="2025-02-15T19:10:00Z"/>
          <w:b/>
          <w:bCs/>
        </w:rPr>
      </w:pPr>
      <w:ins w:id="221" w:author="San Felix" w:date="2025-02-15T19:10:00Z">
        <w:r>
          <w:rPr>
            <w:b/>
            <w:bCs/>
          </w:rPr>
          <w:t>Adrián Coronel Drouet:</w:t>
        </w:r>
      </w:ins>
    </w:p>
    <w:p w14:paraId="5A879575" w14:textId="77777777" w:rsidR="00CC2B8F" w:rsidRDefault="00CC2B8F" w:rsidP="00CC2B8F">
      <w:pPr>
        <w:tabs>
          <w:tab w:val="left" w:pos="2089"/>
        </w:tabs>
        <w:jc w:val="both"/>
        <w:rPr>
          <w:ins w:id="222" w:author="San Felix" w:date="2025-02-15T19:10:00Z"/>
          <w:b/>
          <w:bCs/>
        </w:rPr>
      </w:pPr>
      <w:ins w:id="223" w:author="San Felix" w:date="2025-02-15T19:10:00Z">
        <w:r>
          <w:rPr>
            <w:b/>
            <w:bCs/>
          </w:rPr>
          <w:t>Julio Poveda (no sé el otro apellido):</w:t>
        </w:r>
      </w:ins>
    </w:p>
    <w:p w14:paraId="1E7DA31D" w14:textId="77777777" w:rsidR="00CC2B8F" w:rsidRDefault="00CC2B8F" w:rsidP="00CC2B8F">
      <w:pPr>
        <w:tabs>
          <w:tab w:val="left" w:pos="2089"/>
        </w:tabs>
        <w:jc w:val="both"/>
        <w:rPr>
          <w:ins w:id="224" w:author="San Felix" w:date="2025-02-15T19:10:00Z"/>
          <w:b/>
          <w:bCs/>
        </w:rPr>
      </w:pPr>
      <w:ins w:id="225" w:author="San Felix" w:date="2025-02-15T19:10:00Z">
        <w:r>
          <w:rPr>
            <w:b/>
            <w:bCs/>
          </w:rPr>
          <w:t>Marielisa Guevara</w:t>
        </w:r>
      </w:ins>
    </w:p>
    <w:p w14:paraId="54E761CE" w14:textId="77777777" w:rsidR="00CC2B8F" w:rsidRDefault="00CC2B8F" w:rsidP="00CC2B8F">
      <w:pPr>
        <w:tabs>
          <w:tab w:val="left" w:pos="2089"/>
        </w:tabs>
        <w:jc w:val="both"/>
        <w:rPr>
          <w:ins w:id="226" w:author="San Felix" w:date="2025-02-15T19:10:00Z"/>
        </w:rPr>
      </w:pPr>
      <w:ins w:id="227" w:author="San Felix" w:date="2025-02-15T19:10:00Z">
        <w:r>
          <w:t>Nota. Cada uno de ellos debe darnos una breve reseña de ellos mismos y el área en que se consideran especialistas.</w:t>
        </w:r>
      </w:ins>
    </w:p>
    <w:p w14:paraId="0377D8C0" w14:textId="098E87BC" w:rsidR="00037C16" w:rsidDel="00CC2B8F" w:rsidRDefault="00037C16" w:rsidP="00037C16">
      <w:pPr>
        <w:jc w:val="both"/>
        <w:rPr>
          <w:del w:id="228" w:author="San Felix" w:date="2025-02-15T19:09:00Z"/>
        </w:rPr>
      </w:pPr>
      <w:del w:id="229" w:author="San Felix" w:date="2025-02-15T19:09:00Z">
        <w:r w:rsidDel="00CC2B8F">
          <w:delText xml:space="preserve">Nuestro equipo está compuesto por </w:delText>
        </w:r>
        <w:r w:rsidR="00717EC4" w:rsidDel="00CC2B8F">
          <w:delText>profesionales</w:delText>
        </w:r>
        <w:r w:rsidDel="00CC2B8F">
          <w:delText xml:space="preserve"> altamente cualificados con amplia experiencia en todas las áreas de la propiedad intelectual. Han trabajado en casos de alto perfil, representando a clientes de diversas industrias y obteniendo resultados sobresalientes.</w:delText>
        </w:r>
      </w:del>
    </w:p>
    <w:p w14:paraId="27C2E2D7" w14:textId="7C9921E2" w:rsidR="004D1E74" w:rsidDel="00CC2B8F" w:rsidRDefault="004D1E74" w:rsidP="00037C16">
      <w:pPr>
        <w:jc w:val="both"/>
        <w:rPr>
          <w:del w:id="230" w:author="San Felix" w:date="2025-02-15T19:10:00Z"/>
        </w:rPr>
      </w:pPr>
      <w:del w:id="231" w:author="San Felix" w:date="2025-02-15T19:10:00Z">
        <w:r w:rsidDel="00CC2B8F">
          <w:delText>Hans, Isaac, Fernanda, Helen, Adrián, Julio</w:delText>
        </w:r>
        <w:r w:rsidR="005D5E2B" w:rsidDel="00CC2B8F">
          <w:delText>, Marielisa.</w:delText>
        </w:r>
      </w:del>
    </w:p>
    <w:p w14:paraId="7A852892" w14:textId="77777777" w:rsidR="00037C16" w:rsidRDefault="00037C16" w:rsidP="00037C16">
      <w:pPr>
        <w:jc w:val="both"/>
      </w:pPr>
    </w:p>
    <w:p w14:paraId="61725A67" w14:textId="6F200DFB" w:rsidR="00037C16" w:rsidRPr="001040DA" w:rsidRDefault="003B23F9" w:rsidP="00037C16">
      <w:pPr>
        <w:jc w:val="both"/>
        <w:rPr>
          <w:b/>
        </w:rPr>
      </w:pPr>
      <w:ins w:id="232" w:author="San Felix" w:date="2025-02-15T19:52:00Z">
        <w:r>
          <w:rPr>
            <w:b/>
          </w:rPr>
          <w:t>5</w:t>
        </w:r>
      </w:ins>
      <w:del w:id="233" w:author="San Felix" w:date="2025-02-15T19:52:00Z">
        <w:r w:rsidR="002E6936" w:rsidDel="003B23F9">
          <w:rPr>
            <w:b/>
          </w:rPr>
          <w:delText>4</w:delText>
        </w:r>
      </w:del>
      <w:r w:rsidR="00037C16" w:rsidRPr="001040DA">
        <w:rPr>
          <w:b/>
        </w:rPr>
        <w:t>. Clientes y Casos de Éxito</w:t>
      </w:r>
      <w:r w:rsidR="00565496">
        <w:rPr>
          <w:b/>
        </w:rPr>
        <w:t xml:space="preserve"> (pestaña)</w:t>
      </w:r>
    </w:p>
    <w:p w14:paraId="7B031AE0" w14:textId="77777777" w:rsidR="00037C16" w:rsidRDefault="00037C16" w:rsidP="00037C16">
      <w:pPr>
        <w:jc w:val="both"/>
      </w:pPr>
      <w:r>
        <w:t>Clientes y Casos de Éxito</w:t>
      </w:r>
    </w:p>
    <w:p w14:paraId="412AEE13" w14:textId="77777777" w:rsidR="00037C16" w:rsidRDefault="00037C16" w:rsidP="00037C16">
      <w:pPr>
        <w:jc w:val="both"/>
        <w:rPr>
          <w:ins w:id="234" w:author="San Felix" w:date="2025-02-15T19:11:00Z"/>
        </w:rPr>
      </w:pPr>
      <w:r>
        <w:t>A lo largo de los años, hemos tenido el privilegio de trabajar con una amplia gama de clientes, desde startups tecnológicas hasta empresas establecidas en industrias creativas. Algunos de nuestros casos más destacados incluyen la protección de marcas internacionales y la resolución de complejas disputas de derechos de autor.</w:t>
      </w:r>
    </w:p>
    <w:p w14:paraId="593C7FC8" w14:textId="77777777" w:rsidR="00CC2B8F" w:rsidRDefault="00CC2B8F" w:rsidP="00037C16">
      <w:pPr>
        <w:jc w:val="both"/>
        <w:rPr>
          <w:ins w:id="235" w:author="San Felix" w:date="2025-02-15T19:11:00Z"/>
        </w:rPr>
      </w:pPr>
    </w:p>
    <w:p w14:paraId="0B175CB7" w14:textId="56F588AD" w:rsidR="00CC2B8F" w:rsidRPr="00CC2B8F" w:rsidRDefault="00CC2B8F" w:rsidP="00037C16">
      <w:pPr>
        <w:jc w:val="both"/>
        <w:rPr>
          <w:b/>
          <w:bCs/>
          <w:rPrChange w:id="236" w:author="San Felix" w:date="2025-02-15T19:11:00Z">
            <w:rPr/>
          </w:rPrChange>
        </w:rPr>
      </w:pPr>
      <w:ins w:id="237" w:author="San Felix" w:date="2025-02-15T19:11:00Z">
        <w:r w:rsidRPr="00CC2B8F">
          <w:rPr>
            <w:b/>
            <w:bCs/>
            <w:highlight w:val="yellow"/>
            <w:rPrChange w:id="238" w:author="San Felix" w:date="2025-02-15T19:11:00Z">
              <w:rPr/>
            </w:rPrChange>
          </w:rPr>
          <w:t>Hay que añadir cuáles son estas marcas y los casos destacados</w:t>
        </w:r>
      </w:ins>
    </w:p>
    <w:p w14:paraId="26FC1B8E" w14:textId="77777777" w:rsidR="00037C16" w:rsidRDefault="00037C16" w:rsidP="00037C16">
      <w:pPr>
        <w:jc w:val="both"/>
      </w:pPr>
    </w:p>
    <w:p w14:paraId="30B9E975" w14:textId="1F00BD79" w:rsidR="00037C16" w:rsidRPr="001040DA" w:rsidRDefault="002E6936" w:rsidP="00037C16">
      <w:pPr>
        <w:jc w:val="both"/>
        <w:rPr>
          <w:b/>
        </w:rPr>
      </w:pPr>
      <w:r>
        <w:rPr>
          <w:b/>
        </w:rPr>
        <w:t>5</w:t>
      </w:r>
      <w:r w:rsidR="00037C16" w:rsidRPr="001040DA">
        <w:rPr>
          <w:b/>
        </w:rPr>
        <w:t>. Contacto / Llama a la Acción</w:t>
      </w:r>
      <w:r w:rsidR="00565496">
        <w:rPr>
          <w:b/>
        </w:rPr>
        <w:t xml:space="preserve"> (pestaña)</w:t>
      </w:r>
    </w:p>
    <w:p w14:paraId="673E034B" w14:textId="77777777" w:rsidR="00037C16" w:rsidRDefault="00037C16" w:rsidP="00037C16">
      <w:pPr>
        <w:jc w:val="both"/>
      </w:pPr>
      <w:r>
        <w:t>Contáctanos Hoy</w:t>
      </w:r>
    </w:p>
    <w:p w14:paraId="511153A0" w14:textId="77777777" w:rsidR="00037C16" w:rsidRDefault="00037C16" w:rsidP="00037C16">
      <w:pPr>
        <w:jc w:val="both"/>
        <w:rPr>
          <w:ins w:id="239" w:author="San Felix" w:date="2025-02-15T19:55:00Z"/>
        </w:rPr>
      </w:pPr>
      <w:r>
        <w:t>¿Estás listo para proteger tu propiedad intelectual? Contáctanos hoy para una consulta gratuita y descubre cómo podemos ayudarte a salvaguardar tus activos más valiosos.</w:t>
      </w:r>
    </w:p>
    <w:p w14:paraId="7F1E08EB" w14:textId="77777777" w:rsidR="003B23F9" w:rsidRDefault="003B23F9" w:rsidP="00037C16">
      <w:pPr>
        <w:jc w:val="both"/>
        <w:rPr>
          <w:ins w:id="240" w:author="San Felix" w:date="2025-02-15T19:55:00Z"/>
        </w:rPr>
      </w:pPr>
    </w:p>
    <w:p w14:paraId="292F3BDF" w14:textId="5C32F321" w:rsidR="003B23F9" w:rsidRDefault="003B23F9" w:rsidP="00037C16">
      <w:pPr>
        <w:jc w:val="both"/>
        <w:rPr>
          <w:ins w:id="241" w:author="San Felix" w:date="2025-02-15T19:55:00Z"/>
        </w:rPr>
      </w:pPr>
      <w:ins w:id="242" w:author="San Felix" w:date="2025-02-15T19:55:00Z">
        <w:r>
          <w:t>Datos de Contacto:</w:t>
        </w:r>
      </w:ins>
    </w:p>
    <w:p w14:paraId="244D6E12" w14:textId="7BB8F3A3" w:rsidR="003B23F9" w:rsidRDefault="003B23F9" w:rsidP="00037C16">
      <w:pPr>
        <w:jc w:val="both"/>
        <w:rPr>
          <w:ins w:id="243" w:author="San Felix" w:date="2025-02-15T19:56:00Z"/>
        </w:rPr>
      </w:pPr>
      <w:ins w:id="244" w:author="San Felix" w:date="2025-02-15T19:56:00Z">
        <w:r>
          <w:fldChar w:fldCharType="begin"/>
        </w:r>
        <w:r>
          <w:instrText>HYPERLINK "mailto:</w:instrText>
        </w:r>
      </w:ins>
      <w:ins w:id="245" w:author="San Felix" w:date="2025-02-15T19:55:00Z">
        <w:r>
          <w:instrText>legal@consulmarcas.com</w:instrText>
        </w:r>
      </w:ins>
      <w:ins w:id="246" w:author="San Felix" w:date="2025-02-15T19:56:00Z">
        <w:r>
          <w:instrText>"</w:instrText>
        </w:r>
        <w:r>
          <w:fldChar w:fldCharType="separate"/>
        </w:r>
      </w:ins>
      <w:ins w:id="247" w:author="San Felix" w:date="2025-02-15T19:55:00Z">
        <w:r w:rsidRPr="005A5F75">
          <w:rPr>
            <w:rStyle w:val="Hipervnculo"/>
          </w:rPr>
          <w:t>legal@consulmarcas.com</w:t>
        </w:r>
      </w:ins>
      <w:ins w:id="248" w:author="San Felix" w:date="2025-02-15T19:56:00Z">
        <w:r>
          <w:fldChar w:fldCharType="end"/>
        </w:r>
      </w:ins>
    </w:p>
    <w:p w14:paraId="239D5749" w14:textId="5DF36F9C" w:rsidR="003B23F9" w:rsidRDefault="003B23F9" w:rsidP="00037C16">
      <w:pPr>
        <w:jc w:val="both"/>
        <w:rPr>
          <w:ins w:id="249" w:author="San Felix" w:date="2025-02-15T19:56:00Z"/>
        </w:rPr>
      </w:pPr>
      <w:ins w:id="250" w:author="San Felix" w:date="2025-02-15T19:56:00Z">
        <w:r>
          <w:t>Ubicación</w:t>
        </w:r>
      </w:ins>
    </w:p>
    <w:p w14:paraId="79811D15" w14:textId="544FE948" w:rsidR="003B23F9" w:rsidRDefault="003B23F9" w:rsidP="00037C16">
      <w:pPr>
        <w:jc w:val="both"/>
        <w:rPr>
          <w:ins w:id="251" w:author="San Felix" w:date="2025-02-15T19:57:00Z"/>
        </w:rPr>
      </w:pPr>
      <w:ins w:id="252" w:author="San Felix" w:date="2025-02-15T19:56:00Z">
        <w:r>
          <w:t>Guayaquil, Calles Víctor Manuel Rendón #600 y Escobedo, Edificio Bolívar, piso 4, oficina 4</w:t>
        </w:r>
      </w:ins>
      <w:ins w:id="253" w:author="San Felix" w:date="2025-02-15T19:57:00Z">
        <w:r>
          <w:t>01</w:t>
        </w:r>
      </w:ins>
    </w:p>
    <w:p w14:paraId="177C32E5" w14:textId="7DF54FA7" w:rsidR="003B23F9" w:rsidRDefault="003B23F9" w:rsidP="00037C16">
      <w:pPr>
        <w:jc w:val="both"/>
        <w:rPr>
          <w:ins w:id="254" w:author="San Felix" w:date="2025-02-15T19:57:00Z"/>
        </w:rPr>
      </w:pPr>
      <w:ins w:id="255" w:author="San Felix" w:date="2025-02-15T19:57:00Z">
        <w:r>
          <w:t>Botones para Redes Sociales: Instagram, LinkedIn, TikTok</w:t>
        </w:r>
      </w:ins>
    </w:p>
    <w:p w14:paraId="1D471897" w14:textId="77777777" w:rsidR="003B23F9" w:rsidRDefault="003B23F9" w:rsidP="00037C16">
      <w:pPr>
        <w:jc w:val="both"/>
        <w:rPr>
          <w:ins w:id="256" w:author="San Felix" w:date="2025-02-15T19:57:00Z"/>
        </w:rPr>
      </w:pPr>
    </w:p>
    <w:p w14:paraId="351335AB" w14:textId="6743D7BF" w:rsidR="003B23F9" w:rsidRDefault="003B23F9" w:rsidP="00037C16">
      <w:pPr>
        <w:jc w:val="both"/>
      </w:pPr>
      <w:ins w:id="257" w:author="San Felix" w:date="2025-02-15T19:57:00Z">
        <w:r>
          <w:t>(Indicar la ubicación GPS en el mapa)</w:t>
        </w:r>
      </w:ins>
    </w:p>
    <w:p w14:paraId="20C1F2E0" w14:textId="77777777" w:rsidR="00037C16" w:rsidRDefault="00037C16" w:rsidP="00037C16">
      <w:pPr>
        <w:jc w:val="both"/>
      </w:pPr>
    </w:p>
    <w:p w14:paraId="4B8F355E" w14:textId="70FAA3C0" w:rsidR="00C317F2" w:rsidRPr="00C317F2" w:rsidRDefault="002E6936" w:rsidP="00C317F2">
      <w:pPr>
        <w:jc w:val="both"/>
        <w:rPr>
          <w:b/>
        </w:rPr>
      </w:pPr>
      <w:r>
        <w:rPr>
          <w:b/>
        </w:rPr>
        <w:lastRenderedPageBreak/>
        <w:t>6</w:t>
      </w:r>
      <w:r w:rsidR="00C317F2" w:rsidRPr="00C317F2">
        <w:rPr>
          <w:b/>
        </w:rPr>
        <w:t>. Publicaciones y Noticias Informativas</w:t>
      </w:r>
      <w:r w:rsidR="00565496">
        <w:rPr>
          <w:b/>
        </w:rPr>
        <w:t xml:space="preserve"> (pestaña)</w:t>
      </w:r>
    </w:p>
    <w:p w14:paraId="4FFF479D" w14:textId="77777777" w:rsidR="00C317F2" w:rsidRDefault="00C317F2" w:rsidP="00C317F2">
      <w:pPr>
        <w:jc w:val="both"/>
      </w:pPr>
      <w:r>
        <w:t>Mantente Informado con CONSULMARCAS</w:t>
      </w:r>
    </w:p>
    <w:p w14:paraId="0F6B4487" w14:textId="77777777" w:rsidR="00C317F2" w:rsidRDefault="00C317F2" w:rsidP="00C317F2">
      <w:pPr>
        <w:jc w:val="both"/>
      </w:pPr>
      <w:r>
        <w:t>En CONSULMARCAS, creemos que estar al día con los desarrollos en el ámbito de la propiedad intelectual es fundamental para proteger los intereses de nuestros clientes. Por eso, publicamos regularmente artículos, informes, y noticias sobre las últimas tendencias, cambios legales, y casos relevantes en la industria. Nuestro equipo de expertos comparte su conocimiento y análisis para ayudar a nuestros clientes y al público en general a comprender mejor este complejo campo y tomar decisiones informadas.</w:t>
      </w:r>
    </w:p>
    <w:p w14:paraId="2130B780" w14:textId="77777777" w:rsidR="00ED2666" w:rsidRDefault="00ED2666" w:rsidP="00C317F2">
      <w:pPr>
        <w:jc w:val="both"/>
      </w:pPr>
    </w:p>
    <w:p w14:paraId="64FC75C6" w14:textId="05F40E77" w:rsidR="00B12EAC" w:rsidRPr="00412C1C" w:rsidRDefault="002E6936" w:rsidP="00C317F2">
      <w:pPr>
        <w:jc w:val="both"/>
        <w:rPr>
          <w:b/>
        </w:rPr>
      </w:pPr>
      <w:r>
        <w:rPr>
          <w:b/>
        </w:rPr>
        <w:t>7</w:t>
      </w:r>
      <w:r w:rsidR="00B12EAC" w:rsidRPr="00412C1C">
        <w:rPr>
          <w:b/>
        </w:rPr>
        <w:t>. Áreas de práctica</w:t>
      </w:r>
      <w:r w:rsidR="00565496">
        <w:rPr>
          <w:b/>
        </w:rPr>
        <w:t xml:space="preserve"> (pestaña)</w:t>
      </w:r>
    </w:p>
    <w:p w14:paraId="6F149115" w14:textId="77777777" w:rsidR="00B4469A" w:rsidRDefault="00B4469A" w:rsidP="00B4469A">
      <w:pPr>
        <w:tabs>
          <w:tab w:val="left" w:pos="6562"/>
        </w:tabs>
        <w:jc w:val="both"/>
        <w:rPr>
          <w:ins w:id="258" w:author="San Felix" w:date="2025-02-15T20:03:00Z"/>
          <w:b/>
          <w:bCs/>
        </w:rPr>
      </w:pPr>
      <w:ins w:id="259" w:author="San Felix" w:date="2025-02-15T20:03:00Z">
        <w:r w:rsidRPr="00F86AC8">
          <w:rPr>
            <w:b/>
            <w:bCs/>
          </w:rPr>
          <w:t>Propiedad Intelectual</w:t>
        </w:r>
      </w:ins>
    </w:p>
    <w:p w14:paraId="2EBD563D" w14:textId="6723A6BD" w:rsidR="00B4469A" w:rsidRPr="00B4469A" w:rsidRDefault="00B4469A" w:rsidP="00C317F2">
      <w:pPr>
        <w:jc w:val="both"/>
        <w:rPr>
          <w:ins w:id="260" w:author="San Felix" w:date="2025-02-15T20:03:00Z"/>
          <w:rPrChange w:id="261" w:author="San Felix" w:date="2025-02-15T20:05:00Z">
            <w:rPr>
              <w:ins w:id="262" w:author="San Felix" w:date="2025-02-15T20:03:00Z"/>
              <w:b/>
              <w:bCs/>
            </w:rPr>
          </w:rPrChange>
        </w:rPr>
      </w:pPr>
      <w:ins w:id="263" w:author="San Felix" w:date="2025-02-15T20:05:00Z">
        <w:r w:rsidRPr="00B4469A">
          <w:rPr>
            <w:rPrChange w:id="264" w:author="San Felix" w:date="2025-02-15T20:05:00Z">
              <w:rPr>
                <w:b/>
                <w:bCs/>
              </w:rPr>
            </w:rPrChange>
          </w:rPr>
          <w:t>Ofrecemos asesoría y gestión en todos los aspectos relacionados con la propiedad intelectual, garantizando la protección legal de tus creaciones. Nuestros servicios incluyen el registro de marcas, patentes, derechos de autor y diseños industriales, así como la defensa ante infracciones y litigios. Además, brindamos acompañamiento en la negociación y redacción de contratos de cesión y licencias. Nos aseguramos de que tu propiedad intelectual esté debidamente resguardada y optimizada para su explotación comercial.</w:t>
        </w:r>
      </w:ins>
    </w:p>
    <w:p w14:paraId="443F29AF" w14:textId="29D40166" w:rsidR="005C5221" w:rsidRPr="002169E8" w:rsidRDefault="00F424D9" w:rsidP="00C317F2">
      <w:pPr>
        <w:jc w:val="both"/>
        <w:rPr>
          <w:b/>
          <w:bCs/>
        </w:rPr>
      </w:pPr>
      <w:ins w:id="265" w:author="San Felix" w:date="2025-02-15T20:06:00Z">
        <w:r>
          <w:rPr>
            <w:b/>
            <w:bCs/>
          </w:rPr>
          <w:t>2</w:t>
        </w:r>
      </w:ins>
      <w:r w:rsidR="005C5221" w:rsidRPr="002169E8">
        <w:rPr>
          <w:b/>
          <w:bCs/>
        </w:rPr>
        <w:t>Civil</w:t>
      </w:r>
    </w:p>
    <w:p w14:paraId="294E910E" w14:textId="0FF46C26" w:rsidR="00EC4957" w:rsidRDefault="00EC4957" w:rsidP="00C317F2">
      <w:pPr>
        <w:jc w:val="both"/>
      </w:pPr>
      <w:r w:rsidRPr="00EC4957">
        <w:t>Asesoramos en todas las ramas del derecho civil, incluyendo contratos, responsabilidad civil, propiedad, herencias, y otros asuntos personales y familiares. Nuestro enfoque es ofrecer soluciones legales precisas y personalizadas para proteger tus derechos y alcanzar los mejores resultados posibles.</w:t>
      </w:r>
    </w:p>
    <w:p w14:paraId="462F08F9" w14:textId="2EE5AE2B" w:rsidR="00B12EAC" w:rsidRPr="002169E8" w:rsidRDefault="00F822C3" w:rsidP="00C317F2">
      <w:pPr>
        <w:jc w:val="both"/>
        <w:rPr>
          <w:b/>
          <w:bCs/>
        </w:rPr>
      </w:pPr>
      <w:r w:rsidRPr="002169E8">
        <w:rPr>
          <w:b/>
          <w:bCs/>
        </w:rPr>
        <w:t>Comercio Internacional</w:t>
      </w:r>
    </w:p>
    <w:p w14:paraId="3C578296" w14:textId="7DE88A9F" w:rsidR="00EC4957" w:rsidRDefault="00EC4957" w:rsidP="00C317F2">
      <w:pPr>
        <w:jc w:val="both"/>
      </w:pPr>
      <w:r>
        <w:t xml:space="preserve">Brindamos </w:t>
      </w:r>
      <w:r w:rsidRPr="00EC4957">
        <w:t>asesoría especializada en comercio internacional, ayudando a empresas a navegar la complejidad de los mercados globales. Nuestro equipo te asesora en aspectos como contratos internacionales, cumplimiento normativo, aduanas, y resolución de disputas comerciales transfronterizas.</w:t>
      </w:r>
    </w:p>
    <w:p w14:paraId="15780F9A" w14:textId="5D1AE87A" w:rsidR="00F822C3" w:rsidRPr="002169E8" w:rsidRDefault="00F822C3" w:rsidP="00C317F2">
      <w:pPr>
        <w:jc w:val="both"/>
        <w:rPr>
          <w:b/>
          <w:bCs/>
        </w:rPr>
      </w:pPr>
      <w:r w:rsidRPr="002169E8">
        <w:rPr>
          <w:b/>
          <w:bCs/>
        </w:rPr>
        <w:t>Competencia</w:t>
      </w:r>
    </w:p>
    <w:p w14:paraId="69B4335C" w14:textId="77777777" w:rsidR="00EC4957" w:rsidRPr="00EC4957" w:rsidRDefault="00EC4957" w:rsidP="00EC4957">
      <w:r w:rsidRPr="00EC4957">
        <w:t>Protegemos tus intereses en el ámbito de la competencia económica, asesorándote en prácticas comerciales justas, procedimientos ante autoridades regulatorias, y en la defensa ante reclamaciones de competencia desleal y abuso de posición dominante.</w:t>
      </w:r>
    </w:p>
    <w:p w14:paraId="39FB43F0" w14:textId="41233C8B" w:rsidR="00500EC3" w:rsidRPr="002169E8" w:rsidRDefault="00500EC3" w:rsidP="00C317F2">
      <w:pPr>
        <w:jc w:val="both"/>
        <w:rPr>
          <w:b/>
          <w:bCs/>
        </w:rPr>
      </w:pPr>
      <w:r w:rsidRPr="002169E8">
        <w:rPr>
          <w:b/>
          <w:bCs/>
        </w:rPr>
        <w:t>Contratación pública</w:t>
      </w:r>
    </w:p>
    <w:p w14:paraId="7FD67E74" w14:textId="10348962" w:rsidR="00EC4957" w:rsidRDefault="00EC4957" w:rsidP="00C317F2">
      <w:pPr>
        <w:jc w:val="both"/>
      </w:pPr>
      <w:r w:rsidRPr="00EC4957">
        <w:t>Asesoramos a empresas y entidades públicas en todo lo relacionado con la contratación pública. Desde la preparación y revisión de pliegos hasta la participación en licitaciones y resolución de controversias, garantizamos el cumplimiento de la normativa y la optimización de resultados.</w:t>
      </w:r>
    </w:p>
    <w:p w14:paraId="776A227B" w14:textId="254BD334" w:rsidR="00F822C3" w:rsidRPr="002169E8" w:rsidRDefault="00F822C3" w:rsidP="00C317F2">
      <w:pPr>
        <w:jc w:val="both"/>
        <w:rPr>
          <w:b/>
          <w:bCs/>
        </w:rPr>
      </w:pPr>
      <w:r w:rsidRPr="002169E8">
        <w:rPr>
          <w:b/>
          <w:bCs/>
        </w:rPr>
        <w:t>Fusiones y adquisiciones</w:t>
      </w:r>
    </w:p>
    <w:p w14:paraId="68F23313" w14:textId="1DA8F4AF" w:rsidR="0012453B" w:rsidRDefault="0012453B" w:rsidP="00C317F2">
      <w:pPr>
        <w:jc w:val="both"/>
      </w:pPr>
      <w:r w:rsidRPr="0012453B">
        <w:t>Ofrecemos asesoramiento integral en procesos de fusiones y adquisiciones, desde la due diligence hasta la negociación y cierre de acuerdos. Nuestro equipo garantiza una gestión eficiente y segura, minimizando riesgos y maximizando el valor de cada transacción.</w:t>
      </w:r>
    </w:p>
    <w:p w14:paraId="3DB9AFC9" w14:textId="75BFA3A1" w:rsidR="00F822C3" w:rsidRPr="002169E8" w:rsidRDefault="00F822C3" w:rsidP="00C317F2">
      <w:pPr>
        <w:jc w:val="both"/>
        <w:rPr>
          <w:b/>
          <w:bCs/>
        </w:rPr>
      </w:pPr>
      <w:r w:rsidRPr="002169E8">
        <w:rPr>
          <w:b/>
          <w:bCs/>
        </w:rPr>
        <w:lastRenderedPageBreak/>
        <w:t>Laboral</w:t>
      </w:r>
    </w:p>
    <w:p w14:paraId="53F55152" w14:textId="3E81CF5F" w:rsidR="0012453B" w:rsidRDefault="0012453B" w:rsidP="00C317F2">
      <w:pPr>
        <w:jc w:val="both"/>
      </w:pPr>
      <w:r w:rsidRPr="0012453B">
        <w:t>Brindamos asesoría en todos los aspectos del derecho laboral, incluyendo contratación, despidos, negociaciones colectivas, y resolución de conflictos laborales. Representamos tanto a empleadores como a empleados, asegurando un enfoque equilibrado y justo.</w:t>
      </w:r>
    </w:p>
    <w:p w14:paraId="17998977" w14:textId="7D4AF526" w:rsidR="005C5221" w:rsidRPr="002169E8" w:rsidRDefault="005C5221" w:rsidP="00C317F2">
      <w:pPr>
        <w:jc w:val="both"/>
        <w:rPr>
          <w:b/>
          <w:bCs/>
        </w:rPr>
      </w:pPr>
      <w:r w:rsidRPr="002169E8">
        <w:rPr>
          <w:b/>
          <w:bCs/>
        </w:rPr>
        <w:t xml:space="preserve">Mediación </w:t>
      </w:r>
      <w:r w:rsidR="0012453B" w:rsidRPr="002169E8">
        <w:rPr>
          <w:b/>
          <w:bCs/>
        </w:rPr>
        <w:t>y Resolución de Conflictos</w:t>
      </w:r>
    </w:p>
    <w:p w14:paraId="513C32AA" w14:textId="1FF50A51" w:rsidR="0012453B" w:rsidRDefault="0012453B" w:rsidP="00C317F2">
      <w:pPr>
        <w:jc w:val="both"/>
      </w:pPr>
      <w:r w:rsidRPr="0012453B">
        <w:t>Fomentamos la resolución de conflictos a través de métodos alternativos como la mediación y el arbitraje. Nuestro objetivo es ofrecer soluciones rápidas, efectivas, y menos costosas que los procesos judiciales tradicionales.</w:t>
      </w:r>
    </w:p>
    <w:p w14:paraId="783B4CBB" w14:textId="48C2CE1C" w:rsidR="00F822C3" w:rsidRPr="002169E8" w:rsidRDefault="00F822C3" w:rsidP="00C317F2">
      <w:pPr>
        <w:jc w:val="both"/>
        <w:rPr>
          <w:b/>
          <w:bCs/>
        </w:rPr>
      </w:pPr>
      <w:r w:rsidRPr="002169E8">
        <w:rPr>
          <w:b/>
          <w:bCs/>
        </w:rPr>
        <w:t>Protección de datos personales</w:t>
      </w:r>
    </w:p>
    <w:p w14:paraId="7469E634" w14:textId="3C396421" w:rsidR="00E50CAF" w:rsidRDefault="00E50CAF" w:rsidP="00C317F2">
      <w:pPr>
        <w:jc w:val="both"/>
      </w:pPr>
      <w:r w:rsidRPr="00E50CAF">
        <w:t>Ayudamos a las empresas a cumplir con las normativas de protección de datos personales, asegurando que manejen la información de manera segura y respeten los derechos de privacidad de sus clientes y empleados. Asesoramos en la implementación de políticas de privacidad y en la respuesta a brechas de seguridad.</w:t>
      </w:r>
    </w:p>
    <w:p w14:paraId="15FB8C1C" w14:textId="00C31DA9" w:rsidR="00500EC3" w:rsidRPr="002169E8" w:rsidRDefault="00500EC3" w:rsidP="00500EC3">
      <w:pPr>
        <w:jc w:val="both"/>
        <w:rPr>
          <w:b/>
          <w:bCs/>
        </w:rPr>
      </w:pPr>
      <w:r w:rsidRPr="002169E8">
        <w:rPr>
          <w:b/>
          <w:bCs/>
        </w:rPr>
        <w:t xml:space="preserve">Publicitario y mercadeo </w:t>
      </w:r>
    </w:p>
    <w:p w14:paraId="58557D70" w14:textId="6E8F31FC" w:rsidR="00E50CAF" w:rsidRDefault="00275C55" w:rsidP="00500EC3">
      <w:pPr>
        <w:jc w:val="both"/>
      </w:pPr>
      <w:r w:rsidRPr="00275C55">
        <w:t>Asesoramos en la regulación y cumplimiento de normas en el ámbito publicitario y de mercadeo, asegurando que tus campañas y estrategias cumplan con las leyes aplicables y protejan tu reputación de marca.</w:t>
      </w:r>
    </w:p>
    <w:p w14:paraId="615CF55E" w14:textId="73C4BDE6" w:rsidR="00500EC3" w:rsidRPr="002169E8" w:rsidRDefault="00050A38" w:rsidP="00500EC3">
      <w:pPr>
        <w:jc w:val="both"/>
        <w:rPr>
          <w:b/>
          <w:bCs/>
        </w:rPr>
      </w:pPr>
      <w:r w:rsidRPr="002169E8">
        <w:rPr>
          <w:b/>
          <w:bCs/>
        </w:rPr>
        <w:t>Societario y mercantil</w:t>
      </w:r>
    </w:p>
    <w:p w14:paraId="5CE783F1" w14:textId="77777777" w:rsidR="00275C55" w:rsidRPr="00275C55" w:rsidRDefault="00275C55" w:rsidP="00275C55">
      <w:r w:rsidRPr="00275C55">
        <w:t>Ofrecemos asesoría en la constitución, gestión, y reestructuración de sociedades, así como en la negociación y redacción de contratos mercantiles. Nuestro objetivo es garantizar la conformidad legal y la eficiencia operativa de las empresas.</w:t>
      </w:r>
    </w:p>
    <w:p w14:paraId="1CBB5F2F" w14:textId="4B219CA3" w:rsidR="003B23F9" w:rsidRPr="00B4469A" w:rsidRDefault="003B23F9" w:rsidP="003B23F9">
      <w:pPr>
        <w:tabs>
          <w:tab w:val="left" w:pos="6562"/>
        </w:tabs>
        <w:jc w:val="both"/>
        <w:rPr>
          <w:ins w:id="266" w:author="San Felix" w:date="2025-02-15T20:01:00Z"/>
          <w:b/>
          <w:bCs/>
          <w:rPrChange w:id="267" w:author="San Felix" w:date="2025-02-15T20:02:00Z">
            <w:rPr>
              <w:ins w:id="268" w:author="San Felix" w:date="2025-02-15T20:01:00Z"/>
            </w:rPr>
          </w:rPrChange>
        </w:rPr>
      </w:pPr>
      <w:ins w:id="269" w:author="San Felix" w:date="2025-02-15T20:00:00Z">
        <w:r w:rsidRPr="00B4469A">
          <w:rPr>
            <w:b/>
            <w:bCs/>
            <w:rPrChange w:id="270" w:author="San Felix" w:date="2025-02-15T20:02:00Z">
              <w:rPr/>
            </w:rPrChange>
          </w:rPr>
          <w:t>Penal</w:t>
        </w:r>
      </w:ins>
    </w:p>
    <w:p w14:paraId="5653FA98" w14:textId="7BD177CB" w:rsidR="003B23F9" w:rsidRDefault="003B23F9" w:rsidP="003B23F9">
      <w:pPr>
        <w:tabs>
          <w:tab w:val="left" w:pos="6562"/>
        </w:tabs>
        <w:jc w:val="both"/>
        <w:rPr>
          <w:ins w:id="271" w:author="San Felix" w:date="2025-02-15T20:03:00Z"/>
        </w:rPr>
      </w:pPr>
      <w:ins w:id="272" w:author="San Felix" w:date="2025-02-15T20:01:00Z">
        <w:r w:rsidRPr="003B23F9">
          <w:t>Brind</w:t>
        </w:r>
        <w:r>
          <w:t>amos</w:t>
        </w:r>
        <w:r w:rsidRPr="003B23F9">
          <w:t xml:space="preserve"> asesoría y defensa legal en casos penales, representando a </w:t>
        </w:r>
        <w:r>
          <w:t>nu</w:t>
        </w:r>
      </w:ins>
      <w:ins w:id="273" w:author="San Felix" w:date="2025-02-15T20:02:00Z">
        <w:r>
          <w:t>estros</w:t>
        </w:r>
      </w:ins>
      <w:ins w:id="274" w:author="San Felix" w:date="2025-02-15T20:01:00Z">
        <w:r w:rsidRPr="003B23F9">
          <w:t xml:space="preserve"> clientes en todas las etapas del proceso, desde investigaciones hasta juicios. </w:t>
        </w:r>
      </w:ins>
      <w:ins w:id="275" w:author="San Felix" w:date="2025-02-15T20:02:00Z">
        <w:r>
          <w:t>Nos</w:t>
        </w:r>
      </w:ins>
      <w:ins w:id="276" w:author="San Felix" w:date="2025-02-15T20:01:00Z">
        <w:r w:rsidRPr="003B23F9">
          <w:t xml:space="preserve"> asegur</w:t>
        </w:r>
      </w:ins>
      <w:ins w:id="277" w:author="San Felix" w:date="2025-02-15T20:02:00Z">
        <w:r>
          <w:t>amos</w:t>
        </w:r>
      </w:ins>
      <w:ins w:id="278" w:author="San Felix" w:date="2025-02-15T20:01:00Z">
        <w:r w:rsidRPr="003B23F9">
          <w:t xml:space="preserve"> de proteger sus derechos, garantizar el debido proceso y buscar la mejor estrategia para su caso. También </w:t>
        </w:r>
      </w:ins>
      <w:ins w:id="279" w:author="San Felix" w:date="2025-02-15T20:02:00Z">
        <w:r w:rsidR="00B4469A">
          <w:t>ofrecemos</w:t>
        </w:r>
      </w:ins>
      <w:ins w:id="280" w:author="San Felix" w:date="2025-02-15T20:01:00Z">
        <w:r w:rsidRPr="003B23F9">
          <w:t xml:space="preserve"> asistencia en apelaciones, recursos y negociaciones. Ya sea en defensa de acusados o en representación de víctimas, </w:t>
        </w:r>
      </w:ins>
      <w:ins w:id="281" w:author="San Felix" w:date="2025-02-15T20:02:00Z">
        <w:r w:rsidR="00B4469A">
          <w:t>nuestro</w:t>
        </w:r>
      </w:ins>
      <w:ins w:id="282" w:author="San Felix" w:date="2025-02-15T20:01:00Z">
        <w:r w:rsidRPr="003B23F9">
          <w:t xml:space="preserve"> compromiso es lograr la mejor resolución posible.</w:t>
        </w:r>
      </w:ins>
    </w:p>
    <w:p w14:paraId="084AEC0A" w14:textId="77777777" w:rsidR="00B4469A" w:rsidRPr="00B4469A" w:rsidRDefault="00B4469A" w:rsidP="003B23F9">
      <w:pPr>
        <w:tabs>
          <w:tab w:val="left" w:pos="6562"/>
        </w:tabs>
        <w:jc w:val="both"/>
        <w:rPr>
          <w:b/>
          <w:bCs/>
          <w:rPrChange w:id="283" w:author="San Felix" w:date="2025-02-15T20:03:00Z">
            <w:rPr/>
          </w:rPrChange>
        </w:rPr>
        <w:pPrChange w:id="284" w:author="San Felix" w:date="2025-02-15T20:00:00Z">
          <w:pPr>
            <w:jc w:val="both"/>
          </w:pPr>
        </w:pPrChange>
      </w:pPr>
    </w:p>
    <w:sectPr w:rsidR="00B4469A" w:rsidRPr="00B4469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8252E"/>
    <w:multiLevelType w:val="hybridMultilevel"/>
    <w:tmpl w:val="0BF882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AFC7168"/>
    <w:multiLevelType w:val="hybridMultilevel"/>
    <w:tmpl w:val="094E4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21DE035F"/>
    <w:multiLevelType w:val="hybridMultilevel"/>
    <w:tmpl w:val="02C828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2316408B"/>
    <w:multiLevelType w:val="hybridMultilevel"/>
    <w:tmpl w:val="A306C3F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2C6841FC"/>
    <w:multiLevelType w:val="hybridMultilevel"/>
    <w:tmpl w:val="05F83700"/>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306D13B1"/>
    <w:multiLevelType w:val="multilevel"/>
    <w:tmpl w:val="33C0C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A81E04"/>
    <w:multiLevelType w:val="hybridMultilevel"/>
    <w:tmpl w:val="5DCA674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42380F89"/>
    <w:multiLevelType w:val="hybridMultilevel"/>
    <w:tmpl w:val="9F4A459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6151381A"/>
    <w:multiLevelType w:val="multilevel"/>
    <w:tmpl w:val="323A6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4460D9"/>
    <w:multiLevelType w:val="multilevel"/>
    <w:tmpl w:val="3F90D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423298"/>
    <w:multiLevelType w:val="multilevel"/>
    <w:tmpl w:val="697A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0041423">
    <w:abstractNumId w:val="0"/>
  </w:num>
  <w:num w:numId="2" w16cid:durableId="1294170480">
    <w:abstractNumId w:val="7"/>
  </w:num>
  <w:num w:numId="3" w16cid:durableId="1618685014">
    <w:abstractNumId w:val="6"/>
  </w:num>
  <w:num w:numId="4" w16cid:durableId="1202979202">
    <w:abstractNumId w:val="1"/>
  </w:num>
  <w:num w:numId="5" w16cid:durableId="1528713360">
    <w:abstractNumId w:val="3"/>
  </w:num>
  <w:num w:numId="6" w16cid:durableId="1141190071">
    <w:abstractNumId w:val="2"/>
  </w:num>
  <w:num w:numId="7" w16cid:durableId="445197030">
    <w:abstractNumId w:val="4"/>
  </w:num>
  <w:num w:numId="8" w16cid:durableId="1447966214">
    <w:abstractNumId w:val="5"/>
  </w:num>
  <w:num w:numId="9" w16cid:durableId="1392919772">
    <w:abstractNumId w:val="10"/>
  </w:num>
  <w:num w:numId="10" w16cid:durableId="1611815338">
    <w:abstractNumId w:val="9"/>
  </w:num>
  <w:num w:numId="11" w16cid:durableId="177126857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 Felix">
    <w15:presenceInfo w15:providerId="None" w15:userId="San Feli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C16"/>
    <w:rsid w:val="00037C16"/>
    <w:rsid w:val="00047E32"/>
    <w:rsid w:val="00050A38"/>
    <w:rsid w:val="00050CC3"/>
    <w:rsid w:val="000A73DA"/>
    <w:rsid w:val="000B392A"/>
    <w:rsid w:val="000D4526"/>
    <w:rsid w:val="000E12EE"/>
    <w:rsid w:val="001040DA"/>
    <w:rsid w:val="0012453B"/>
    <w:rsid w:val="0013452C"/>
    <w:rsid w:val="00163177"/>
    <w:rsid w:val="00175E14"/>
    <w:rsid w:val="00187033"/>
    <w:rsid w:val="001A1196"/>
    <w:rsid w:val="001C42C3"/>
    <w:rsid w:val="001D36D6"/>
    <w:rsid w:val="001F19FB"/>
    <w:rsid w:val="00214CBE"/>
    <w:rsid w:val="002169E8"/>
    <w:rsid w:val="0023780A"/>
    <w:rsid w:val="00275C55"/>
    <w:rsid w:val="002B3EFE"/>
    <w:rsid w:val="002E6936"/>
    <w:rsid w:val="003827E7"/>
    <w:rsid w:val="003963FC"/>
    <w:rsid w:val="003A0313"/>
    <w:rsid w:val="003B23F9"/>
    <w:rsid w:val="00412C1C"/>
    <w:rsid w:val="00420403"/>
    <w:rsid w:val="00437618"/>
    <w:rsid w:val="00461CEF"/>
    <w:rsid w:val="00487494"/>
    <w:rsid w:val="004A3F6E"/>
    <w:rsid w:val="004B54E5"/>
    <w:rsid w:val="004C038F"/>
    <w:rsid w:val="004D1E74"/>
    <w:rsid w:val="00500EC3"/>
    <w:rsid w:val="00534FE9"/>
    <w:rsid w:val="00565496"/>
    <w:rsid w:val="005C5221"/>
    <w:rsid w:val="005D5E2B"/>
    <w:rsid w:val="005E596A"/>
    <w:rsid w:val="00622A48"/>
    <w:rsid w:val="00670DCC"/>
    <w:rsid w:val="00683C7A"/>
    <w:rsid w:val="0071015B"/>
    <w:rsid w:val="00717EC4"/>
    <w:rsid w:val="00781D48"/>
    <w:rsid w:val="00796477"/>
    <w:rsid w:val="007A1CDB"/>
    <w:rsid w:val="007B0134"/>
    <w:rsid w:val="007C3061"/>
    <w:rsid w:val="009531FA"/>
    <w:rsid w:val="00A86FE9"/>
    <w:rsid w:val="00B12EAC"/>
    <w:rsid w:val="00B227A6"/>
    <w:rsid w:val="00B4469A"/>
    <w:rsid w:val="00B62D37"/>
    <w:rsid w:val="00BC420C"/>
    <w:rsid w:val="00BC5F9D"/>
    <w:rsid w:val="00BF4CCF"/>
    <w:rsid w:val="00C10B16"/>
    <w:rsid w:val="00C13764"/>
    <w:rsid w:val="00C317F2"/>
    <w:rsid w:val="00CC2B8F"/>
    <w:rsid w:val="00CE15D0"/>
    <w:rsid w:val="00CF2B4D"/>
    <w:rsid w:val="00CF798D"/>
    <w:rsid w:val="00DB70C2"/>
    <w:rsid w:val="00DC162F"/>
    <w:rsid w:val="00DD0E20"/>
    <w:rsid w:val="00DD207E"/>
    <w:rsid w:val="00DE0F7F"/>
    <w:rsid w:val="00E50CAF"/>
    <w:rsid w:val="00E515E8"/>
    <w:rsid w:val="00E70408"/>
    <w:rsid w:val="00EC4957"/>
    <w:rsid w:val="00ED2666"/>
    <w:rsid w:val="00F41796"/>
    <w:rsid w:val="00F424D9"/>
    <w:rsid w:val="00F822C3"/>
    <w:rsid w:val="00FB7408"/>
    <w:rsid w:val="00FB7E36"/>
    <w:rsid w:val="00FE5B6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408CB"/>
  <w15:chartTrackingRefBased/>
  <w15:docId w15:val="{B4FEAC76-3973-409D-972D-642D83EC1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EFE"/>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A1196"/>
    <w:pPr>
      <w:ind w:left="720"/>
      <w:contextualSpacing/>
    </w:pPr>
  </w:style>
  <w:style w:type="paragraph" w:styleId="Revisin">
    <w:name w:val="Revision"/>
    <w:hidden/>
    <w:uiPriority w:val="99"/>
    <w:semiHidden/>
    <w:rsid w:val="005E596A"/>
    <w:pPr>
      <w:spacing w:after="0" w:line="240" w:lineRule="auto"/>
    </w:pPr>
  </w:style>
  <w:style w:type="table" w:styleId="Tablaconcuadrcula">
    <w:name w:val="Table Grid"/>
    <w:basedOn w:val="Tablanormal"/>
    <w:uiPriority w:val="39"/>
    <w:rsid w:val="005E596A"/>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E596A"/>
    <w:rPr>
      <w:color w:val="0563C1" w:themeColor="hyperlink"/>
      <w:u w:val="single"/>
    </w:rPr>
  </w:style>
  <w:style w:type="character" w:styleId="Mencinsinresolver">
    <w:name w:val="Unresolved Mention"/>
    <w:basedOn w:val="Fuentedeprrafopredeter"/>
    <w:uiPriority w:val="99"/>
    <w:semiHidden/>
    <w:unhideWhenUsed/>
    <w:rsid w:val="003B23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809</TotalTime>
  <Pages>1</Pages>
  <Words>4369</Words>
  <Characters>24035</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Conocimiento Adictivo</Company>
  <LinksUpToDate>false</LinksUpToDate>
  <CharactersWithSpaces>28348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San Felix</cp:lastModifiedBy>
  <cp:revision>80</cp:revision>
  <dcterms:created xsi:type="dcterms:W3CDTF">2024-08-26T14:47:00Z</dcterms:created>
  <dcterms:modified xsi:type="dcterms:W3CDTF">2025-02-16T01:08:00Z</dcterms:modified>
</cp:coreProperties>
</file>